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F0DA15" w14:textId="77777777" w:rsidR="001D38BF" w:rsidRPr="00683DC9" w:rsidRDefault="00AF6E60" w:rsidP="00531BC2">
      <w:pPr>
        <w:pStyle w:val="Heading1"/>
        <w:suppressLineNumbers/>
        <w:jc w:val="center"/>
        <w:rPr>
          <w:rFonts w:cstheme="minorHAnsi"/>
        </w:rPr>
      </w:pPr>
      <w:r w:rsidRPr="00683DC9">
        <w:rPr>
          <w:rFonts w:cstheme="minorHAnsi"/>
        </w:rPr>
        <w:t xml:space="preserve">Word to </w:t>
      </w:r>
      <w:r w:rsidR="007D3C19">
        <w:rPr>
          <w:rFonts w:cstheme="minorHAnsi"/>
        </w:rPr>
        <w:t>PDF</w:t>
      </w:r>
      <w:r w:rsidRPr="00683DC9">
        <w:rPr>
          <w:rFonts w:cstheme="minorHAnsi"/>
        </w:rPr>
        <w:t xml:space="preserve"> conversion</w:t>
      </w:r>
    </w:p>
    <w:p w14:paraId="6C4E1336" w14:textId="7117998D" w:rsidR="00546C89" w:rsidRPr="00BF6514" w:rsidRDefault="001A4E73" w:rsidP="00BF6514">
      <w:pPr>
        <w:pStyle w:val="t"/>
        <w:rPr>
          <w:color w:val="000000"/>
          <w:lang w:val="fr-FR" w:eastAsia="en-IN"/>
        </w:rPr>
      </w:pPr>
      <w:r w:rsidRPr="0004698E">
        <w:rPr>
          <w:noProof/>
          <w:lang w:eastAsia="en-US"/>
        </w:rPr>
        <w:drawing>
          <wp:anchor distT="0" distB="0" distL="114300" distR="114300" simplePos="0" relativeHeight="251655680" behindDoc="0" locked="1" layoutInCell="1" allowOverlap="1" wp14:anchorId="2531F21B" wp14:editId="52B84C00">
            <wp:simplePos x="0" y="0"/>
            <wp:positionH relativeFrom="column">
              <wp:posOffset>4679950</wp:posOffset>
            </wp:positionH>
            <wp:positionV relativeFrom="margin">
              <wp:posOffset>2813050</wp:posOffset>
            </wp:positionV>
            <wp:extent cx="1228725" cy="1228725"/>
            <wp:effectExtent l="266700" t="266700" r="238125" b="2571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enBois_Christmas_tre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B03" w:rsidRPr="00414B03">
        <w:rPr>
          <w:color w:val="000000"/>
          <w:lang w:val="fr-FR" w:eastAsia="en-IN"/>
        </w:rPr>
        <w:t xml:space="preserve">Lorem ipsum </w:t>
      </w:r>
      <w:proofErr w:type="spellStart"/>
      <w:r w:rsidR="00414B03" w:rsidRPr="00414B03">
        <w:rPr>
          <w:color w:val="000000"/>
          <w:lang w:val="fr-FR" w:eastAsia="en-IN"/>
        </w:rPr>
        <w:t>dolor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sit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, </w:t>
      </w:r>
      <w:proofErr w:type="spellStart"/>
      <w:r w:rsidR="00414B03" w:rsidRPr="00414B03">
        <w:rPr>
          <w:color w:val="000000"/>
          <w:lang w:val="fr-FR" w:eastAsia="en-IN"/>
        </w:rPr>
        <w:t>lacus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ultricies</w:t>
      </w:r>
      <w:proofErr w:type="spellEnd"/>
      <w:r w:rsidR="00414B03" w:rsidRPr="00414B03">
        <w:rPr>
          <w:color w:val="000000"/>
          <w:lang w:val="fr-FR" w:eastAsia="en-IN"/>
        </w:rPr>
        <w:t xml:space="preserve">. </w:t>
      </w:r>
      <w:commentRangeStart w:id="0"/>
      <w:commentRangeStart w:id="1"/>
      <w:proofErr w:type="spellStart"/>
      <w:r w:rsidR="00414B03" w:rsidRPr="00414B03">
        <w:rPr>
          <w:color w:val="000000"/>
          <w:lang w:val="fr-FR" w:eastAsia="en-IN"/>
        </w:rPr>
        <w:t>Quisque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commentRangeEnd w:id="0"/>
      <w:r w:rsidR="006D04DC">
        <w:rPr>
          <w:rStyle w:val="CommentReference"/>
          <w:rFonts w:eastAsia="Times New Roman"/>
          <w:lang w:eastAsia="en-US"/>
        </w:rPr>
        <w:commentReference w:id="0"/>
      </w:r>
      <w:commentRangeEnd w:id="1"/>
      <w:r w:rsidR="00321D17">
        <w:rPr>
          <w:rStyle w:val="CommentReference"/>
          <w:rFonts w:eastAsia="Times New Roman"/>
          <w:lang w:eastAsia="en-US"/>
        </w:rPr>
        <w:commentReference w:id="1"/>
      </w:r>
      <w:r w:rsidR="00414B03" w:rsidRPr="00414B03">
        <w:rPr>
          <w:color w:val="000000"/>
          <w:lang w:val="fr-FR" w:eastAsia="en-IN"/>
        </w:rPr>
        <w:t xml:space="preserve">mi </w:t>
      </w:r>
      <w:proofErr w:type="spellStart"/>
      <w:r w:rsidR="00414B03" w:rsidRPr="00414B03">
        <w:rPr>
          <w:color w:val="000000"/>
          <w:lang w:val="fr-FR" w:eastAsia="en-IN"/>
        </w:rPr>
        <w:t>venenatis</w:t>
      </w:r>
      <w:proofErr w:type="spellEnd"/>
      <w:r w:rsidR="00414B03" w:rsidRPr="00414B03">
        <w:rPr>
          <w:color w:val="000000"/>
          <w:lang w:val="fr-FR" w:eastAsia="en-IN"/>
        </w:rPr>
        <w:t xml:space="preserve"> morbi libero, </w:t>
      </w:r>
      <w:proofErr w:type="spellStart"/>
      <w:proofErr w:type="gramStart"/>
      <w:r w:rsidR="00414B03" w:rsidRPr="00414B03">
        <w:rPr>
          <w:color w:val="000000"/>
          <w:lang w:val="fr-FR" w:eastAsia="en-IN"/>
        </w:rPr>
        <w:t>orci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r w:rsidR="00414B03" w:rsidRPr="005F3993">
        <w:rPr>
          <w:color w:val="000000"/>
          <w:lang w:val="fr-FR" w:eastAsia="en-IN"/>
        </w:rPr>
        <w:t xml:space="preserve"> </w:t>
      </w:r>
      <w:r w:rsidRPr="005F3993">
        <w:rPr>
          <w:color w:val="000000"/>
          <w:lang w:val="fr-FR" w:eastAsia="en-IN"/>
        </w:rPr>
        <w:t>dis</w:t>
      </w:r>
      <w:proofErr w:type="gramEnd"/>
      <w:r w:rsidRPr="005F3993">
        <w:rPr>
          <w:color w:val="000000"/>
          <w:lang w:val="fr-FR" w:eastAsia="en-IN"/>
        </w:rPr>
        <w:t xml:space="preserve">, mi ut et class porta, massa </w:t>
      </w:r>
      <w:proofErr w:type="spellStart"/>
      <w:r w:rsidRPr="005F3993">
        <w:rPr>
          <w:color w:val="000000"/>
          <w:lang w:val="fr-FR" w:eastAsia="en-IN"/>
        </w:rPr>
        <w:t>ligula</w:t>
      </w:r>
      <w:proofErr w:type="spellEnd"/>
      <w:r w:rsidRPr="005F3993">
        <w:rPr>
          <w:color w:val="000000"/>
          <w:lang w:val="fr-FR" w:eastAsia="en-IN"/>
        </w:rPr>
        <w:t xml:space="preserve"> magna </w:t>
      </w:r>
      <w:proofErr w:type="spellStart"/>
      <w:r w:rsidRPr="005F3993">
        <w:rPr>
          <w:color w:val="000000"/>
          <w:lang w:val="fr-FR" w:eastAsia="en-IN"/>
        </w:rPr>
        <w:t>enim</w:t>
      </w:r>
      <w:proofErr w:type="spellEnd"/>
      <w:r w:rsidRPr="005F3993">
        <w:rPr>
          <w:color w:val="000000"/>
          <w:lang w:val="fr-FR" w:eastAsia="en-IN"/>
        </w:rPr>
        <w:t xml:space="preserve">, </w:t>
      </w:r>
      <w:proofErr w:type="spellStart"/>
      <w:r w:rsidRPr="005F3993">
        <w:rPr>
          <w:color w:val="000000"/>
          <w:lang w:val="fr-FR" w:eastAsia="en-IN"/>
        </w:rPr>
        <w:t>aliquam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Pr="005F3993">
        <w:rPr>
          <w:color w:val="000000"/>
          <w:lang w:val="fr-FR" w:eastAsia="en-IN"/>
        </w:rPr>
        <w:t>orci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="005F3993">
        <w:rPr>
          <w:color w:val="000000"/>
          <w:lang w:val="fr-FR" w:eastAsia="en-IN"/>
        </w:rPr>
        <w:t>vestibulum</w:t>
      </w:r>
      <w:proofErr w:type="spellEnd"/>
    </w:p>
    <w:p w14:paraId="41114983" w14:textId="527175FB" w:rsidR="001A7E39" w:rsidRPr="001A7E39" w:rsidRDefault="000F2B4F" w:rsidP="00531BC2">
      <w:pPr>
        <w:pStyle w:val="t"/>
        <w:suppressLineNumbers/>
        <w:outlineLvl w:val="1"/>
        <w:rPr>
          <w:b/>
          <w:color w:val="000000"/>
          <w:sz w:val="28"/>
          <w:lang w:val="fr-FR" w:eastAsia="en-IN"/>
        </w:rPr>
      </w:pPr>
      <w:proofErr w:type="spellStart"/>
      <w:r>
        <w:rPr>
          <w:b/>
          <w:color w:val="000000"/>
          <w:sz w:val="28"/>
          <w:lang w:val="fr-FR" w:eastAsia="en-IN"/>
        </w:rPr>
        <w:t>Mathematical</w:t>
      </w:r>
      <w:proofErr w:type="spellEnd"/>
      <w:r>
        <w:rPr>
          <w:b/>
          <w:color w:val="000000"/>
          <w:sz w:val="28"/>
          <w:lang w:val="fr-FR" w:eastAsia="en-IN"/>
        </w:rPr>
        <w:t xml:space="preserve"> </w:t>
      </w:r>
      <w:r w:rsidR="001A7E39" w:rsidRPr="001A7E39">
        <w:rPr>
          <w:b/>
          <w:color w:val="000000"/>
          <w:sz w:val="28"/>
          <w:lang w:val="fr-FR" w:eastAsia="en-IN"/>
        </w:rPr>
        <w:t>Equation</w:t>
      </w:r>
    </w:p>
    <w:p w14:paraId="3BA39192" w14:textId="1F8DB3FB" w:rsidR="00C44CE0" w:rsidRPr="000F2B4F" w:rsidRDefault="000F2B4F" w:rsidP="00531BC2">
      <w:pPr>
        <w:pStyle w:val="t"/>
        <w:suppressLineNumbers/>
        <w:rPr>
          <w:color w:val="000000"/>
          <w:sz w:val="36"/>
          <w:lang w:val="fr-FR" w:eastAsia="en-IN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36"/>
              <w:lang w:val="fr-FR" w:eastAsia="en-IN"/>
            </w:rPr>
            <m:t>f</m:t>
          </m:r>
          <m:d>
            <m:d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36"/>
              <w:lang w:val="fr-FR" w:eastAsia="en-IN"/>
            </w:rPr>
            <m:t>=</m:t>
          </m:r>
          <m:sSub>
            <m:sSub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0</m:t>
              </m:r>
            </m:sub>
          </m:sSub>
          <m:r>
            <w:rPr>
              <w:rFonts w:ascii="Cambria Math" w:hAnsi="Cambria Math"/>
              <w:color w:val="000000"/>
              <w:sz w:val="36"/>
              <w:lang w:val="fr-FR" w:eastAsia="en-IN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color w:val="000000"/>
                      <w:sz w:val="36"/>
                      <w:lang w:val="fr-FR" w:eastAsia="en-I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eastAsia="Cambria Math" w:hAnsi="Cambria Math" w:cs="Cambria Math"/>
                      <w:color w:val="000000"/>
                      <w:sz w:val="36"/>
                      <w:lang w:val="fr-FR" w:eastAsia="en-IN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1A3E78EE" w14:textId="77777777" w:rsidR="000F2B4F" w:rsidRPr="000F2B4F" w:rsidRDefault="000F2B4F" w:rsidP="00531BC2">
      <w:pPr>
        <w:pStyle w:val="t"/>
        <w:suppressLineNumbers/>
        <w:rPr>
          <w:b/>
          <w:color w:val="000000"/>
          <w:sz w:val="36"/>
          <w:lang w:val="fr-FR" w:eastAsia="en-IN"/>
        </w:rPr>
      </w:pPr>
    </w:p>
    <w:p w14:paraId="15B50F64" w14:textId="31F6EB7E" w:rsidR="001A4E73" w:rsidRPr="00DD49CF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b/>
          <w:color w:val="000000"/>
          <w:sz w:val="24"/>
          <w:szCs w:val="24"/>
          <w:lang w:val="fr-FR" w:eastAsia="en-IN"/>
          <w:rPrChange w:id="2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facilisis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vitae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cum a </w:t>
      </w:r>
      <w:proofErr w:type="spellStart"/>
      <w:proofErr w:type="gramStart"/>
      <w:r w:rsidRPr="00DD49CF">
        <w:rPr>
          <w:color w:val="000000"/>
          <w:sz w:val="24"/>
          <w:szCs w:val="24"/>
          <w:lang w:val="fr-FR" w:eastAsia="en-IN"/>
        </w:rPr>
        <w:t>a</w:t>
      </w:r>
      <w:proofErr w:type="spellEnd"/>
      <w:proofErr w:type="gram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dui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massa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per,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felis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>.</w:t>
      </w:r>
    </w:p>
    <w:p w14:paraId="5E1C23C7" w14:textId="77777777" w:rsidR="001A4E73" w:rsidRPr="001A4E73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i/>
          <w:color w:val="000000"/>
          <w:sz w:val="24"/>
          <w:szCs w:val="24"/>
          <w:lang w:val="fr-FR" w:eastAsia="en-IN"/>
          <w:rPrChange w:id="3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Auctor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eleifend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omnis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elit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vestibulum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donec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elementum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tellus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est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id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aliquam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at </w:t>
      </w:r>
      <w:proofErr w:type="spellStart"/>
      <w:proofErr w:type="gram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proofErr w:type="gram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arcu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pretium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proin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dignissim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vehicula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>.</w:t>
      </w:r>
    </w:p>
    <w:p w14:paraId="789568D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50669F">
        <w:rPr>
          <w:color w:val="000000"/>
          <w:sz w:val="24"/>
          <w:szCs w:val="24"/>
          <w:u w:val="single"/>
          <w:lang w:val="fr-FR" w:eastAsia="en-IN"/>
          <w:rPrChange w:id="4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Lorem</w:t>
      </w:r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neque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purus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taciti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quis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16E3573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</w:p>
    <w:p w14:paraId="2A94EC69" w14:textId="09471198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D66DB2">
        <w:rPr>
          <w:color w:val="000000"/>
          <w:sz w:val="24"/>
          <w:szCs w:val="24"/>
          <w:lang w:val="de-DE" w:eastAsia="en-IN"/>
        </w:rPr>
        <w:t>Vestibulum duis</w:t>
      </w:r>
      <w:ins w:id="5" w:author="Ramaraj Marimuthu [2]" w:date="2020-12-02T11:25:00Z">
        <w:r w:rsidR="007228A6">
          <w:rPr>
            <w:color w:val="000000"/>
            <w:sz w:val="24"/>
            <w:szCs w:val="24"/>
            <w:lang w:val="de-DE" w:eastAsia="en-IN"/>
          </w:rPr>
          <w:t xml:space="preserve"> </w:t>
        </w:r>
        <w:r w:rsidR="007228A6" w:rsidRPr="007228A6">
          <w:rPr>
            <w:color w:val="000000"/>
            <w:sz w:val="24"/>
            <w:szCs w:val="24"/>
            <w:lang w:val="de-DE" w:eastAsia="en-IN"/>
          </w:rPr>
          <w:t>lacus amet amet</w:t>
        </w:r>
      </w:ins>
      <w:r w:rsidRPr="00D66DB2">
        <w:rPr>
          <w:color w:val="000000"/>
          <w:sz w:val="24"/>
          <w:szCs w:val="24"/>
          <w:lang w:val="de-DE" w:eastAsia="en-IN"/>
        </w:rPr>
        <w:t xml:space="preserve"> integer diam mi libero felis, sollicitudin id dictum etiam blandit lacus, ac condimentum </w:t>
      </w:r>
      <w:r w:rsidR="0004698E">
        <w:rPr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1" layoutInCell="1" allowOverlap="1" wp14:anchorId="1011940E" wp14:editId="0D699403">
            <wp:simplePos x="0" y="0"/>
            <wp:positionH relativeFrom="column">
              <wp:align>left</wp:align>
            </wp:positionH>
            <wp:positionV relativeFrom="paragraph">
              <wp:posOffset>177800</wp:posOffset>
            </wp:positionV>
            <wp:extent cx="1495425" cy="1495425"/>
            <wp:effectExtent l="0" t="0" r="9525" b="9525"/>
            <wp:wrapTight wrapText="bothSides">
              <wp:wrapPolygon edited="1">
                <wp:start x="9906" y="0"/>
                <wp:lineTo x="2476" y="3027"/>
                <wp:lineTo x="2476" y="8805"/>
                <wp:lineTo x="0" y="10456"/>
                <wp:lineTo x="0" y="11832"/>
                <wp:lineTo x="5778" y="13208"/>
                <wp:lineTo x="3027" y="17610"/>
                <wp:lineTo x="2752" y="18436"/>
                <wp:lineTo x="6879" y="20637"/>
                <wp:lineTo x="9906" y="21462"/>
                <wp:lineTo x="11282" y="21462"/>
                <wp:lineTo x="12932" y="21462"/>
                <wp:lineTo x="18711" y="18436"/>
                <wp:lineTo x="18436" y="13208"/>
                <wp:lineTo x="19398" y="11281"/>
                <wp:lineTo x="21600" y="9906"/>
                <wp:lineTo x="18711" y="8805"/>
                <wp:lineTo x="18161" y="4403"/>
                <wp:lineTo x="19261" y="3577"/>
                <wp:lineTo x="18436" y="2752"/>
                <wp:lineTo x="11282" y="0"/>
                <wp:lineTo x="9906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6DB2">
        <w:rPr>
          <w:color w:val="000000"/>
          <w:sz w:val="24"/>
          <w:szCs w:val="24"/>
          <w:lang w:val="de-DE" w:eastAsia="en-IN"/>
        </w:rPr>
        <w:t>magna dictumst interdum et,</w:t>
      </w:r>
    </w:p>
    <w:p w14:paraId="2E3E4A6B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nam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commodo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habitasse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enim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amet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sapien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gramStart"/>
      <w:r w:rsidRPr="006A5DD2">
        <w:rPr>
          <w:color w:val="000000"/>
          <w:sz w:val="24"/>
          <w:szCs w:val="24"/>
          <w:lang w:val="es-MX" w:eastAsia="en-IN"/>
        </w:rPr>
        <w:t>per tortor</w:t>
      </w:r>
      <w:proofErr w:type="gram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luctus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commentRangeStart w:id="6"/>
      <w:proofErr w:type="spellStart"/>
      <w:r w:rsidRPr="006A5DD2">
        <w:rPr>
          <w:color w:val="000000"/>
          <w:sz w:val="24"/>
          <w:szCs w:val="24"/>
          <w:lang w:val="es-MX" w:eastAsia="en-IN"/>
        </w:rPr>
        <w:t>Conubia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voluptates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at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congue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malesuada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.</w:t>
      </w:r>
    </w:p>
    <w:p w14:paraId="26B9AF48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Rutrum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quo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morbi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feugiat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sed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turpis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  <w:r w:rsidR="00B01BC5" w:rsidRPr="006A5DD2">
        <w:rPr>
          <w:color w:val="000000"/>
          <w:sz w:val="24"/>
          <w:szCs w:val="24"/>
          <w:lang w:val="es-MX" w:eastAsia="en-IN"/>
        </w:rPr>
        <w:t xml:space="preserve"> ac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cursus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integer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ornare dolor</w:t>
      </w:r>
      <w:r w:rsidR="00281526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Purus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dui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in et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tincidunt</w:t>
      </w:r>
      <w:commentRangeEnd w:id="6"/>
      <w:proofErr w:type="spellEnd"/>
      <w:r w:rsidR="006D04DC">
        <w:rPr>
          <w:rStyle w:val="CommentReference"/>
        </w:rPr>
        <w:commentReference w:id="6"/>
      </w:r>
      <w:r w:rsidRPr="006A5DD2">
        <w:rPr>
          <w:color w:val="000000"/>
          <w:sz w:val="24"/>
          <w:szCs w:val="24"/>
          <w:lang w:val="es-MX" w:eastAsia="en-IN"/>
        </w:rPr>
        <w:t xml:space="preserve">, sed eros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pede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adipiscing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tellus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est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suscipit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</w:p>
    <w:p w14:paraId="3C8630C7" w14:textId="77777777" w:rsidR="001A4E73" w:rsidRPr="00DB4056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arcu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nec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vel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mollis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rerum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vestibulum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ante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proofErr w:type="spellStart"/>
      <w:r w:rsidRPr="00337F02">
        <w:rPr>
          <w:color w:val="000000"/>
          <w:sz w:val="24"/>
          <w:szCs w:val="24"/>
          <w:lang w:val="en-IN" w:eastAsia="en-IN"/>
          <w:rPrChange w:id="7" w:author="Suriya Balamurugan" w:date="2021-02-23T15:00:00Z">
            <w:rPr>
              <w:color w:val="000000"/>
              <w:sz w:val="24"/>
              <w:szCs w:val="24"/>
              <w:lang w:val="es-MX" w:eastAsia="en-IN"/>
            </w:rPr>
          </w:rPrChange>
        </w:rPr>
        <w:t>Volutpat</w:t>
      </w:r>
      <w:proofErr w:type="spellEnd"/>
      <w:r w:rsidRPr="00337F02">
        <w:rPr>
          <w:color w:val="000000"/>
          <w:sz w:val="24"/>
          <w:szCs w:val="24"/>
          <w:lang w:val="en-IN" w:eastAsia="en-IN"/>
          <w:rPrChange w:id="8" w:author="Suriya Balamurugan" w:date="2021-02-23T15:00:00Z">
            <w:rPr>
              <w:color w:val="000000"/>
              <w:sz w:val="24"/>
              <w:szCs w:val="24"/>
              <w:lang w:val="es-MX" w:eastAsia="en-IN"/>
            </w:rPr>
          </w:rPrChange>
        </w:rPr>
        <w:t xml:space="preserve"> a </w:t>
      </w:r>
      <w:proofErr w:type="spellStart"/>
      <w:r w:rsidRPr="00337F02">
        <w:rPr>
          <w:color w:val="000000"/>
          <w:sz w:val="24"/>
          <w:szCs w:val="24"/>
          <w:lang w:val="en-IN" w:eastAsia="en-IN"/>
          <w:rPrChange w:id="9" w:author="Suriya Balamurugan" w:date="2021-02-23T15:00:00Z">
            <w:rPr>
              <w:color w:val="000000"/>
              <w:sz w:val="24"/>
              <w:szCs w:val="24"/>
              <w:lang w:val="es-MX" w:eastAsia="en-IN"/>
            </w:rPr>
          </w:rPrChange>
        </w:rPr>
        <w:t>lectus</w:t>
      </w:r>
      <w:proofErr w:type="spellEnd"/>
      <w:r w:rsidRPr="00337F02">
        <w:rPr>
          <w:color w:val="000000"/>
          <w:sz w:val="24"/>
          <w:szCs w:val="24"/>
          <w:lang w:val="en-IN" w:eastAsia="en-IN"/>
          <w:rPrChange w:id="10" w:author="Suriya Balamurugan" w:date="2021-02-23T15:00:00Z">
            <w:rPr>
              <w:color w:val="000000"/>
              <w:sz w:val="24"/>
              <w:szCs w:val="24"/>
              <w:lang w:val="es-MX" w:eastAsia="en-IN"/>
            </w:rPr>
          </w:rPrChange>
        </w:rPr>
        <w:t xml:space="preserve">, lorem pulvinar </w:t>
      </w:r>
      <w:proofErr w:type="spellStart"/>
      <w:r w:rsidRPr="00337F02">
        <w:rPr>
          <w:color w:val="000000"/>
          <w:sz w:val="24"/>
          <w:szCs w:val="24"/>
          <w:lang w:val="en-IN" w:eastAsia="en-IN"/>
          <w:rPrChange w:id="11" w:author="Suriya Balamurugan" w:date="2021-02-23T15:00:00Z">
            <w:rPr>
              <w:color w:val="000000"/>
              <w:sz w:val="24"/>
              <w:szCs w:val="24"/>
              <w:lang w:val="es-MX" w:eastAsia="en-IN"/>
            </w:rPr>
          </w:rPrChange>
        </w:rPr>
        <w:t>quis</w:t>
      </w:r>
      <w:proofErr w:type="spellEnd"/>
      <w:r w:rsidRPr="00337F02">
        <w:rPr>
          <w:color w:val="000000"/>
          <w:sz w:val="24"/>
          <w:szCs w:val="24"/>
          <w:lang w:val="en-IN" w:eastAsia="en-IN"/>
          <w:rPrChange w:id="12" w:author="Suriya Balamurugan" w:date="2021-02-23T15:00:00Z">
            <w:rPr>
              <w:color w:val="000000"/>
              <w:sz w:val="24"/>
              <w:szCs w:val="24"/>
              <w:lang w:val="es-MX" w:eastAsia="en-IN"/>
            </w:rPr>
          </w:rPrChange>
        </w:rPr>
        <w:t xml:space="preserve">.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Lobortis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vehicula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imperdiet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orci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urna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>.</w:t>
      </w:r>
    </w:p>
    <w:p w14:paraId="030A110C" w14:textId="77777777" w:rsidR="002A0BBC" w:rsidRPr="006A5DD2" w:rsidRDefault="0041196C" w:rsidP="002A0BBC">
      <w:pPr>
        <w:pStyle w:val="t"/>
        <w:rPr>
          <w:color w:val="000000"/>
          <w:lang w:val="es-MX" w:eastAsia="en-IN"/>
        </w:rPr>
      </w:pPr>
      <w:r w:rsidRPr="00337F02">
        <w:rPr>
          <w:color w:val="000000"/>
          <w:lang w:val="en-IN" w:eastAsia="en-IN"/>
          <w:rPrChange w:id="13" w:author="Suriya Balamurugan" w:date="2021-02-23T15:00:00Z">
            <w:rPr>
              <w:color w:val="000000"/>
              <w:lang w:val="es-MX" w:eastAsia="en-IN"/>
            </w:rPr>
          </w:rPrChange>
        </w:rPr>
        <w:t xml:space="preserve">Lorem ipsum </w:t>
      </w:r>
      <w:proofErr w:type="spellStart"/>
      <w:r w:rsidRPr="00337F02">
        <w:rPr>
          <w:color w:val="000000"/>
          <w:lang w:val="en-IN" w:eastAsia="en-IN"/>
          <w:rPrChange w:id="14" w:author="Suriya Balamurugan" w:date="2021-02-23T15:00:00Z">
            <w:rPr>
              <w:color w:val="000000"/>
              <w:lang w:val="es-MX" w:eastAsia="en-IN"/>
            </w:rPr>
          </w:rPrChange>
        </w:rPr>
        <w:t>dolor</w:t>
      </w:r>
      <w:proofErr w:type="spellEnd"/>
      <w:r w:rsidRPr="00337F02">
        <w:rPr>
          <w:color w:val="000000"/>
          <w:lang w:val="en-IN" w:eastAsia="en-IN"/>
          <w:rPrChange w:id="15" w:author="Suriya Balamurugan" w:date="2021-02-23T15:00:00Z">
            <w:rPr>
              <w:color w:val="000000"/>
              <w:lang w:val="es-MX" w:eastAsia="en-IN"/>
            </w:rPr>
          </w:rPrChange>
        </w:rPr>
        <w:t xml:space="preserve"> sit </w:t>
      </w:r>
      <w:proofErr w:type="spellStart"/>
      <w:r w:rsidRPr="00337F02">
        <w:rPr>
          <w:color w:val="000000"/>
          <w:lang w:val="en-IN" w:eastAsia="en-IN"/>
          <w:rPrChange w:id="16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7" w:author="Suriya Balamurugan" w:date="2021-02-23T15:00:00Z">
            <w:rPr>
              <w:color w:val="000000"/>
              <w:lang w:val="es-MX" w:eastAsia="en-IN"/>
            </w:rPr>
          </w:rPrChange>
        </w:rPr>
        <w:t xml:space="preserve">, </w:t>
      </w:r>
      <w:proofErr w:type="spellStart"/>
      <w:r w:rsidRPr="00337F02">
        <w:rPr>
          <w:color w:val="000000"/>
          <w:lang w:val="en-IN" w:eastAsia="en-IN"/>
          <w:rPrChange w:id="18" w:author="Suriya Balamurugan" w:date="2021-02-23T15:00:00Z">
            <w:rPr>
              <w:color w:val="000000"/>
              <w:lang w:val="es-MX" w:eastAsia="en-IN"/>
            </w:rPr>
          </w:rPrChange>
        </w:rPr>
        <w:t>lacus</w:t>
      </w:r>
      <w:proofErr w:type="spellEnd"/>
      <w:r w:rsidRPr="00337F02">
        <w:rPr>
          <w:color w:val="000000"/>
          <w:lang w:val="en-IN" w:eastAsia="en-IN"/>
          <w:rPrChange w:id="19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20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21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22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23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24" w:author="Suriya Balamurugan" w:date="2021-02-23T15:00:00Z">
            <w:rPr>
              <w:color w:val="000000"/>
              <w:lang w:val="es-MX" w:eastAsia="en-IN"/>
            </w:rPr>
          </w:rPrChange>
        </w:rPr>
        <w:t>ultricies</w:t>
      </w:r>
      <w:proofErr w:type="spellEnd"/>
      <w:r w:rsidRPr="00337F02">
        <w:rPr>
          <w:color w:val="000000"/>
          <w:lang w:val="en-IN" w:eastAsia="en-IN"/>
          <w:rPrChange w:id="25" w:author="Suriya Balamurugan" w:date="2021-02-23T15:00:00Z">
            <w:rPr>
              <w:color w:val="000000"/>
              <w:lang w:val="es-MX" w:eastAsia="en-IN"/>
            </w:rPr>
          </w:rPrChange>
        </w:rPr>
        <w:t xml:space="preserve">. </w:t>
      </w:r>
      <w:r w:rsidRPr="0041196C">
        <w:rPr>
          <w:color w:val="000000"/>
          <w:lang w:val="es-MX" w:eastAsia="en-IN"/>
        </w:rPr>
        <w:t xml:space="preserve">Quisque mi </w:t>
      </w:r>
      <w:proofErr w:type="spellStart"/>
      <w:r w:rsidRPr="0041196C">
        <w:rPr>
          <w:color w:val="000000"/>
          <w:lang w:val="es-MX" w:eastAsia="en-IN"/>
        </w:rPr>
        <w:t>venenatis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morbi</w:t>
      </w:r>
      <w:proofErr w:type="spellEnd"/>
      <w:r w:rsidRPr="0041196C">
        <w:rPr>
          <w:color w:val="000000"/>
          <w:lang w:val="es-MX" w:eastAsia="en-IN"/>
        </w:rPr>
        <w:t xml:space="preserve"> libero,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dis</w:t>
      </w:r>
      <w:proofErr w:type="spellEnd"/>
      <w:r w:rsidRPr="0041196C">
        <w:rPr>
          <w:color w:val="000000"/>
          <w:lang w:val="es-MX" w:eastAsia="en-IN"/>
        </w:rPr>
        <w:t xml:space="preserve">, mi ut et </w:t>
      </w:r>
      <w:proofErr w:type="spellStart"/>
      <w:r w:rsidRPr="0041196C">
        <w:rPr>
          <w:color w:val="000000"/>
          <w:lang w:val="es-MX" w:eastAsia="en-IN"/>
        </w:rPr>
        <w:t>class</w:t>
      </w:r>
      <w:proofErr w:type="spellEnd"/>
      <w:r w:rsidRPr="0041196C">
        <w:rPr>
          <w:color w:val="000000"/>
          <w:lang w:val="es-MX" w:eastAsia="en-IN"/>
        </w:rPr>
        <w:t xml:space="preserve"> porta, </w:t>
      </w:r>
      <w:proofErr w:type="spellStart"/>
      <w:r w:rsidRPr="0041196C">
        <w:rPr>
          <w:color w:val="000000"/>
          <w:lang w:val="es-MX" w:eastAsia="en-IN"/>
        </w:rPr>
        <w:t>massa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ligula</w:t>
      </w:r>
      <w:proofErr w:type="spellEnd"/>
      <w:r w:rsidRPr="0041196C">
        <w:rPr>
          <w:color w:val="000000"/>
          <w:lang w:val="es-MX" w:eastAsia="en-IN"/>
        </w:rPr>
        <w:t xml:space="preserve"> magna </w:t>
      </w:r>
      <w:proofErr w:type="spellStart"/>
      <w:r w:rsidRPr="0041196C">
        <w:rPr>
          <w:color w:val="000000"/>
          <w:lang w:val="es-MX" w:eastAsia="en-IN"/>
        </w:rPr>
        <w:t>enim</w:t>
      </w:r>
      <w:proofErr w:type="spellEnd"/>
      <w:r w:rsidRPr="0041196C">
        <w:rPr>
          <w:color w:val="000000"/>
          <w:lang w:val="es-MX" w:eastAsia="en-IN"/>
        </w:rPr>
        <w:t xml:space="preserve">, </w:t>
      </w:r>
      <w:proofErr w:type="spellStart"/>
      <w:r w:rsidRPr="0041196C">
        <w:rPr>
          <w:color w:val="000000"/>
          <w:lang w:val="es-MX" w:eastAsia="en-IN"/>
        </w:rPr>
        <w:t>aliquam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vestibulum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tempus</w:t>
      </w:r>
      <w:proofErr w:type="spellEnd"/>
      <w:r w:rsidRPr="0041196C">
        <w:rPr>
          <w:color w:val="000000"/>
          <w:lang w:val="es-MX" w:eastAsia="en-IN"/>
        </w:rPr>
        <w:t>.</w:t>
      </w:r>
    </w:p>
    <w:p w14:paraId="3BFD819D" w14:textId="77777777" w:rsidR="00BF6514" w:rsidRDefault="00BF6514">
      <w:pPr>
        <w:rPr>
          <w:rFonts w:asciiTheme="majorHAnsi" w:eastAsiaTheme="majorEastAsia" w:hAnsiTheme="majorHAnsi"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1C795194" w14:textId="77777777" w:rsidR="00BF6514" w:rsidRDefault="00BF6514" w:rsidP="00BF6514">
      <w:pPr>
        <w:spacing w:line="36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CHEST X-RAY REPORT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F6514" w14:paraId="760DAB54" w14:textId="77777777" w:rsidTr="00BF651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B6338" w14:textId="77777777" w:rsidR="00BF6514" w:rsidRDefault="00BF6514">
            <w:pPr>
              <w:spacing w:before="24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</w:rPr>
              <w:t>Patient Name :</w:t>
            </w:r>
            <w:r>
              <w:rPr>
                <w:rFonts w:asciiTheme="majorBidi" w:hAnsiTheme="majorBidi" w:cstheme="majorBidi"/>
              </w:rPr>
              <w:t xml:space="preserve"> Andrew Fuller  </w:t>
            </w:r>
          </w:p>
          <w:p w14:paraId="025A4DFD" w14:textId="77777777" w:rsidR="00BF6514" w:rsidRDefault="00BF6514">
            <w:pPr>
              <w:spacing w:line="36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b/>
                <w:bCs/>
              </w:rPr>
              <w:t>Date of Birth  :</w:t>
            </w:r>
            <w:r>
              <w:rPr>
                <w:rFonts w:asciiTheme="majorBidi" w:hAnsiTheme="majorBidi" w:cstheme="majorBidi"/>
              </w:rPr>
              <w:t xml:space="preserve"> 1980-01-01 </w:t>
            </w:r>
          </w:p>
          <w:p w14:paraId="5D6E9316" w14:textId="77777777" w:rsidR="00BF6514" w:rsidRDefault="00BF6514">
            <w:pPr>
              <w:spacing w:after="240" w:line="36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b/>
                <w:bCs/>
              </w:rPr>
              <w:t>Date                 :</w:t>
            </w:r>
            <w:r>
              <w:rPr>
                <w:rFonts w:asciiTheme="majorBidi" w:hAnsiTheme="majorBidi" w:cstheme="majorBidi"/>
              </w:rPr>
              <w:t xml:space="preserve"> 2023-12-05 </w:t>
            </w:r>
          </w:p>
        </w:tc>
      </w:tr>
      <w:tr w:rsidR="00BF6514" w14:paraId="1BF1A55D" w14:textId="77777777" w:rsidTr="00BF651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29B6C" w14:textId="145D36B0" w:rsidR="00BF6514" w:rsidRDefault="00BF6514">
            <w:pPr>
              <w:spacing w:before="240" w:line="360" w:lineRule="auto"/>
              <w:rPr>
                <w:rFonts w:asciiTheme="majorBidi" w:hAnsiTheme="majorBidi" w:cstheme="majorBidi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6B833BC0" wp14:editId="5DFB7FA8">
                  <wp:simplePos x="0" y="0"/>
                  <wp:positionH relativeFrom="column">
                    <wp:posOffset>1852295</wp:posOffset>
                  </wp:positionH>
                  <wp:positionV relativeFrom="paragraph">
                    <wp:posOffset>429260</wp:posOffset>
                  </wp:positionV>
                  <wp:extent cx="1653540" cy="1892300"/>
                  <wp:effectExtent l="0" t="0" r="3810" b="0"/>
                  <wp:wrapTopAndBottom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1892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4981E7A" wp14:editId="05B8D006">
                      <wp:simplePos x="0" y="0"/>
                      <wp:positionH relativeFrom="column">
                        <wp:posOffset>1423670</wp:posOffset>
                      </wp:positionH>
                      <wp:positionV relativeFrom="paragraph">
                        <wp:posOffset>2410460</wp:posOffset>
                      </wp:positionV>
                      <wp:extent cx="2562225" cy="167005"/>
                      <wp:effectExtent l="0" t="0" r="9525" b="0"/>
                      <wp:wrapTopAndBottom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62225" cy="16065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AD5ED2F" w14:textId="77777777" w:rsidR="00BF6514" w:rsidRDefault="00BF6514" w:rsidP="00BF6514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t xml:space="preserve">Figure </w: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instrText xml:space="preserve"> SEQ Figure \* ARABIC </w:instrTex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t>: Chest X-ray- TIFF Version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4981E7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position:absolute;margin-left:112.1pt;margin-top:189.8pt;width:201.75pt;height:13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" stroked="f">
                      <v:textbox style="mso-fit-shape-to-text:t" inset="0,0,0,0">
                        <w:txbxContent>
                          <w:p w14:paraId="7AD5ED2F" w14:textId="77777777" w:rsidR="00BF6514" w:rsidRDefault="00BF6514" w:rsidP="00BF6514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Chest X-ray- TIFF Version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b/>
                <w:bCs/>
              </w:rPr>
              <w:t>X-ray Number :</w:t>
            </w:r>
            <w:r>
              <w:rPr>
                <w:rFonts w:asciiTheme="majorBidi" w:hAnsiTheme="majorBidi" w:cstheme="majorBidi"/>
              </w:rPr>
              <w:t xml:space="preserve"> 52587412</w:t>
            </w:r>
          </w:p>
          <w:p w14:paraId="18C132E9" w14:textId="77777777" w:rsidR="00BF6514" w:rsidRDefault="00BF6514">
            <w:pPr>
              <w:spacing w:line="360" w:lineRule="auto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READINGS :</w:t>
            </w:r>
          </w:p>
          <w:p w14:paraId="46CAE2B8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Lungs : 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Clear and well-inflated; no signs of pneumonia, pneumothorax, or effusion.</w:t>
            </w:r>
          </w:p>
          <w:p w14:paraId="70689105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Heart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Normal size and shape; cardiac silhouette within normal limits; no cardiomegaly or pericardial effusion.</w:t>
            </w: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t xml:space="preserve"> </w:t>
            </w:r>
          </w:p>
          <w:p w14:paraId="76906765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Diaphragms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Well-defined and even; no elevation or depression.</w:t>
            </w:r>
          </w:p>
          <w:p w14:paraId="1CDB9431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Bones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Normal appearance; no fractures or dislocations.</w:t>
            </w:r>
          </w:p>
          <w:p w14:paraId="2ED0D114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after="120"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Soft Tissues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Normal appearance in the chest area.</w:t>
            </w:r>
          </w:p>
        </w:tc>
      </w:tr>
      <w:tr w:rsidR="00BF6514" w14:paraId="3475F9E3" w14:textId="77777777" w:rsidTr="00BF651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1A400" w14:textId="77777777" w:rsidR="00BF6514" w:rsidRDefault="00BF6514">
            <w:pPr>
              <w:spacing w:before="240" w:line="60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</w:rPr>
              <w:t xml:space="preserve">RECOMMENDATIONS : </w:t>
            </w:r>
          </w:p>
          <w:p w14:paraId="5CDD44DA" w14:textId="77777777" w:rsidR="00BF6514" w:rsidRDefault="00BF6514">
            <w:pPr>
              <w:spacing w:line="60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No further evaluation is required </w:t>
            </w:r>
            <w:proofErr w:type="gramStart"/>
            <w:r>
              <w:rPr>
                <w:rFonts w:asciiTheme="majorBidi" w:hAnsiTheme="majorBidi" w:cstheme="majorBidi"/>
              </w:rPr>
              <w:t>at this time</w:t>
            </w:r>
            <w:proofErr w:type="gramEnd"/>
            <w:r>
              <w:rPr>
                <w:rFonts w:asciiTheme="majorBidi" w:hAnsiTheme="majorBidi" w:cstheme="majorBidi"/>
              </w:rPr>
              <w:t>.</w:t>
            </w:r>
          </w:p>
          <w:p w14:paraId="2FA74985" w14:textId="77777777" w:rsidR="00BF6514" w:rsidRDefault="00BF6514">
            <w:pPr>
              <w:spacing w:line="60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b/>
                <w:bCs/>
              </w:rPr>
              <w:t>ADDITIONAL NOTES :</w:t>
            </w:r>
            <w:r>
              <w:rPr>
                <w:rFonts w:asciiTheme="majorBidi" w:hAnsiTheme="majorBidi" w:cstheme="majorBidi"/>
              </w:rPr>
              <w:t xml:space="preserve"> </w:t>
            </w:r>
          </w:p>
          <w:p w14:paraId="3FBC437D" w14:textId="77777777" w:rsidR="00BF6514" w:rsidRDefault="00BF6514">
            <w:pPr>
              <w:spacing w:line="60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None.</w:t>
            </w:r>
          </w:p>
        </w:tc>
      </w:tr>
    </w:tbl>
    <w:p w14:paraId="48CD3450" w14:textId="77777777" w:rsidR="00BF6514" w:rsidRDefault="00BF6514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</w:p>
    <w:p w14:paraId="17A8FF86" w14:textId="77777777" w:rsidR="00BF6514" w:rsidRDefault="00BF6514">
      <w:pPr>
        <w:rPr>
          <w:rFonts w:asciiTheme="majorHAnsi" w:eastAsiaTheme="majorEastAsia" w:hAnsiTheme="majorHAnsi"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3ECF46C3" w14:textId="035CBC1B" w:rsidR="00E24059" w:rsidRPr="00683DC9" w:rsidRDefault="00FE39C9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  <w:r w:rsidRPr="00683DC9">
        <w:rPr>
          <w:rFonts w:cstheme="minorHAnsi"/>
          <w:sz w:val="24"/>
          <w:szCs w:val="24"/>
        </w:rPr>
        <w:lastRenderedPageBreak/>
        <w:t>Northwind Suppliers</w:t>
      </w:r>
    </w:p>
    <w:tbl>
      <w:tblPr>
        <w:tblStyle w:val="MediumShading1-Accent5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2956"/>
        <w:gridCol w:w="1645"/>
        <w:gridCol w:w="1678"/>
        <w:gridCol w:w="1438"/>
        <w:gridCol w:w="1279"/>
      </w:tblGrid>
      <w:tr w:rsidR="00717768" w:rsidRPr="00700675" w14:paraId="70B22DFB" w14:textId="77777777" w:rsidTr="00D853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0DA7EF5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ID</w:t>
            </w:r>
          </w:p>
        </w:tc>
        <w:tc>
          <w:tcPr>
            <w:tcW w:w="2956" w:type="dxa"/>
          </w:tcPr>
          <w:p w14:paraId="494547DB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Company Name</w:t>
            </w:r>
          </w:p>
        </w:tc>
        <w:tc>
          <w:tcPr>
            <w:tcW w:w="1645" w:type="dxa"/>
          </w:tcPr>
          <w:p w14:paraId="01E28803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Contact Name</w:t>
            </w:r>
          </w:p>
        </w:tc>
        <w:tc>
          <w:tcPr>
            <w:tcW w:w="1678" w:type="dxa"/>
          </w:tcPr>
          <w:p w14:paraId="6A887A5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Address</w:t>
            </w:r>
          </w:p>
        </w:tc>
        <w:tc>
          <w:tcPr>
            <w:tcW w:w="1438" w:type="dxa"/>
          </w:tcPr>
          <w:p w14:paraId="10CA054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City</w:t>
            </w:r>
          </w:p>
        </w:tc>
        <w:tc>
          <w:tcPr>
            <w:tcW w:w="1279" w:type="dxa"/>
          </w:tcPr>
          <w:p w14:paraId="3138F23F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Country</w:t>
            </w:r>
          </w:p>
        </w:tc>
      </w:tr>
      <w:tr w:rsidR="00717768" w:rsidRPr="00700675" w14:paraId="60F1F2F4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E9AE0E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</w:t>
            </w:r>
          </w:p>
        </w:tc>
        <w:tc>
          <w:tcPr>
            <w:tcW w:w="2956" w:type="dxa"/>
          </w:tcPr>
          <w:p w14:paraId="16B20AC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6"/>
            <w:commentRangeStart w:id="27"/>
            <w:commentRangeStart w:id="28"/>
            <w:r w:rsidRPr="00700675">
              <w:rPr>
                <w:noProof/>
                <w:sz w:val="22"/>
                <w:szCs w:val="22"/>
              </w:rPr>
              <w:t>Exotic Liquids</w:t>
            </w:r>
            <w:commentRangeEnd w:id="26"/>
            <w:r w:rsidR="006D04DC">
              <w:rPr>
                <w:rStyle w:val="CommentReference"/>
              </w:rPr>
              <w:commentReference w:id="26"/>
            </w:r>
            <w:commentRangeEnd w:id="27"/>
            <w:r w:rsidR="0094731B">
              <w:rPr>
                <w:rStyle w:val="CommentReference"/>
              </w:rPr>
              <w:commentReference w:id="27"/>
            </w:r>
            <w:commentRangeEnd w:id="28"/>
            <w:r w:rsidR="00AA0BF0">
              <w:rPr>
                <w:rStyle w:val="CommentReference"/>
              </w:rPr>
              <w:commentReference w:id="28"/>
            </w:r>
          </w:p>
        </w:tc>
        <w:tc>
          <w:tcPr>
            <w:tcW w:w="1645" w:type="dxa"/>
          </w:tcPr>
          <w:p w14:paraId="4753610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Charlotte Cooper</w:t>
            </w:r>
          </w:p>
        </w:tc>
        <w:tc>
          <w:tcPr>
            <w:tcW w:w="1678" w:type="dxa"/>
          </w:tcPr>
          <w:p w14:paraId="64BF593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49 Gilbert St.</w:t>
            </w:r>
          </w:p>
        </w:tc>
        <w:tc>
          <w:tcPr>
            <w:tcW w:w="1438" w:type="dxa"/>
          </w:tcPr>
          <w:p w14:paraId="1BCE418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London</w:t>
            </w:r>
          </w:p>
        </w:tc>
        <w:tc>
          <w:tcPr>
            <w:tcW w:w="1279" w:type="dxa"/>
          </w:tcPr>
          <w:p w14:paraId="52B410B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68C87C6D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D02568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</w:t>
            </w:r>
          </w:p>
        </w:tc>
        <w:tc>
          <w:tcPr>
            <w:tcW w:w="2956" w:type="dxa"/>
          </w:tcPr>
          <w:p w14:paraId="1DBD60D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 Cajun Delights</w:t>
            </w:r>
          </w:p>
        </w:tc>
        <w:tc>
          <w:tcPr>
            <w:tcW w:w="1645" w:type="dxa"/>
          </w:tcPr>
          <w:p w14:paraId="0539DB8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Shelley Burke</w:t>
            </w:r>
          </w:p>
        </w:tc>
        <w:tc>
          <w:tcPr>
            <w:tcW w:w="1678" w:type="dxa"/>
          </w:tcPr>
          <w:p w14:paraId="17A66F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P.O. Box 78934</w:t>
            </w:r>
          </w:p>
        </w:tc>
        <w:tc>
          <w:tcPr>
            <w:tcW w:w="1438" w:type="dxa"/>
          </w:tcPr>
          <w:p w14:paraId="670F7B1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</w:t>
            </w:r>
          </w:p>
        </w:tc>
        <w:tc>
          <w:tcPr>
            <w:tcW w:w="1279" w:type="dxa"/>
          </w:tcPr>
          <w:p w14:paraId="57F18D5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5846224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E5A4D6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</w:t>
            </w:r>
          </w:p>
        </w:tc>
        <w:tc>
          <w:tcPr>
            <w:tcW w:w="2956" w:type="dxa"/>
          </w:tcPr>
          <w:p w14:paraId="1958EA5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Grandma Kelly's Homestead</w:t>
            </w:r>
          </w:p>
        </w:tc>
        <w:tc>
          <w:tcPr>
            <w:tcW w:w="1645" w:type="dxa"/>
          </w:tcPr>
          <w:p w14:paraId="03222DB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Regina Murphy</w:t>
            </w:r>
          </w:p>
        </w:tc>
        <w:tc>
          <w:tcPr>
            <w:tcW w:w="1678" w:type="dxa"/>
          </w:tcPr>
          <w:p w14:paraId="5140D53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707 Oxford Rd.</w:t>
            </w:r>
          </w:p>
        </w:tc>
        <w:tc>
          <w:tcPr>
            <w:tcW w:w="1438" w:type="dxa"/>
          </w:tcPr>
          <w:p w14:paraId="3F3FA17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Ann Arbor</w:t>
            </w:r>
          </w:p>
        </w:tc>
        <w:tc>
          <w:tcPr>
            <w:tcW w:w="1279" w:type="dxa"/>
          </w:tcPr>
          <w:p w14:paraId="0722AC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11FA5906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E3D6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</w:t>
            </w:r>
          </w:p>
        </w:tc>
        <w:tc>
          <w:tcPr>
            <w:tcW w:w="2956" w:type="dxa"/>
          </w:tcPr>
          <w:p w14:paraId="72A5C3E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 Traders</w:t>
            </w:r>
          </w:p>
        </w:tc>
        <w:tc>
          <w:tcPr>
            <w:tcW w:w="1645" w:type="dxa"/>
          </w:tcPr>
          <w:p w14:paraId="5C592C9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Yoshi Nagase</w:t>
            </w:r>
          </w:p>
        </w:tc>
        <w:tc>
          <w:tcPr>
            <w:tcW w:w="1678" w:type="dxa"/>
          </w:tcPr>
          <w:p w14:paraId="6410753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9-8 Sekimai Musashino-shi</w:t>
            </w:r>
          </w:p>
        </w:tc>
        <w:tc>
          <w:tcPr>
            <w:tcW w:w="1438" w:type="dxa"/>
          </w:tcPr>
          <w:p w14:paraId="666CDEE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</w:t>
            </w:r>
          </w:p>
        </w:tc>
        <w:tc>
          <w:tcPr>
            <w:tcW w:w="1279" w:type="dxa"/>
          </w:tcPr>
          <w:p w14:paraId="79B0E2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FBBFBB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4C3600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5</w:t>
            </w:r>
          </w:p>
        </w:tc>
        <w:tc>
          <w:tcPr>
            <w:tcW w:w="2956" w:type="dxa"/>
          </w:tcPr>
          <w:p w14:paraId="4EC355AA" w14:textId="77777777" w:rsidR="00717768" w:rsidRPr="000C25A3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 w:rsidRPr="000C25A3">
              <w:rPr>
                <w:noProof/>
                <w:sz w:val="22"/>
                <w:szCs w:val="22"/>
                <w:lang w:val="fr-FR"/>
              </w:rPr>
              <w:t>Cooperativa de Quesos 'Las Cabras'</w:t>
            </w:r>
          </w:p>
        </w:tc>
        <w:tc>
          <w:tcPr>
            <w:tcW w:w="1645" w:type="dxa"/>
          </w:tcPr>
          <w:p w14:paraId="36BA3C8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Antonio del Valle Saavedra </w:t>
            </w:r>
          </w:p>
        </w:tc>
        <w:tc>
          <w:tcPr>
            <w:tcW w:w="1678" w:type="dxa"/>
          </w:tcPr>
          <w:p w14:paraId="21B1558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Calle del Rosal 4</w:t>
            </w:r>
          </w:p>
        </w:tc>
        <w:tc>
          <w:tcPr>
            <w:tcW w:w="1438" w:type="dxa"/>
          </w:tcPr>
          <w:p w14:paraId="2B2BA66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Oviedo</w:t>
            </w:r>
          </w:p>
        </w:tc>
        <w:tc>
          <w:tcPr>
            <w:tcW w:w="1279" w:type="dxa"/>
          </w:tcPr>
          <w:p w14:paraId="449C001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Spain</w:t>
            </w:r>
          </w:p>
        </w:tc>
      </w:tr>
      <w:tr w:rsidR="00717768" w:rsidRPr="00700675" w14:paraId="1322641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9B4B6B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6</w:t>
            </w:r>
          </w:p>
        </w:tc>
        <w:tc>
          <w:tcPr>
            <w:tcW w:w="2956" w:type="dxa"/>
          </w:tcPr>
          <w:p w14:paraId="04D30B9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Mayumi's</w:t>
            </w:r>
          </w:p>
        </w:tc>
        <w:tc>
          <w:tcPr>
            <w:tcW w:w="1645" w:type="dxa"/>
          </w:tcPr>
          <w:p w14:paraId="2F6F4EC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 Ohno</w:t>
            </w:r>
          </w:p>
        </w:tc>
        <w:tc>
          <w:tcPr>
            <w:tcW w:w="1678" w:type="dxa"/>
          </w:tcPr>
          <w:p w14:paraId="5C2F173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92 Setsuko Chuo-ku</w:t>
            </w:r>
          </w:p>
        </w:tc>
        <w:tc>
          <w:tcPr>
            <w:tcW w:w="1438" w:type="dxa"/>
          </w:tcPr>
          <w:p w14:paraId="159A85C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Osaka</w:t>
            </w:r>
          </w:p>
        </w:tc>
        <w:tc>
          <w:tcPr>
            <w:tcW w:w="1279" w:type="dxa"/>
          </w:tcPr>
          <w:p w14:paraId="640AF3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D74297F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66CD0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</w:t>
            </w:r>
          </w:p>
        </w:tc>
        <w:tc>
          <w:tcPr>
            <w:tcW w:w="2956" w:type="dxa"/>
          </w:tcPr>
          <w:p w14:paraId="67D3627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Pavlova, Ltd.</w:t>
            </w:r>
          </w:p>
        </w:tc>
        <w:tc>
          <w:tcPr>
            <w:tcW w:w="1645" w:type="dxa"/>
          </w:tcPr>
          <w:p w14:paraId="337698C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Ian Devling</w:t>
            </w:r>
          </w:p>
        </w:tc>
        <w:tc>
          <w:tcPr>
            <w:tcW w:w="1678" w:type="dxa"/>
          </w:tcPr>
          <w:p w14:paraId="67CEC5D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74 Rose St. Moonie Ponds</w:t>
            </w:r>
          </w:p>
        </w:tc>
        <w:tc>
          <w:tcPr>
            <w:tcW w:w="1438" w:type="dxa"/>
          </w:tcPr>
          <w:p w14:paraId="02884C2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Melbourne</w:t>
            </w:r>
          </w:p>
        </w:tc>
        <w:tc>
          <w:tcPr>
            <w:tcW w:w="1279" w:type="dxa"/>
          </w:tcPr>
          <w:p w14:paraId="41DF4558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Australia</w:t>
            </w:r>
          </w:p>
        </w:tc>
      </w:tr>
      <w:tr w:rsidR="00717768" w:rsidRPr="00700675" w14:paraId="65ABE983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C68C68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8</w:t>
            </w:r>
          </w:p>
        </w:tc>
        <w:tc>
          <w:tcPr>
            <w:tcW w:w="2956" w:type="dxa"/>
          </w:tcPr>
          <w:p w14:paraId="3A94F7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Specialty Biscuits, Ltd.</w:t>
            </w:r>
          </w:p>
        </w:tc>
        <w:tc>
          <w:tcPr>
            <w:tcW w:w="1645" w:type="dxa"/>
          </w:tcPr>
          <w:p w14:paraId="7FDEDD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Peter Wilson</w:t>
            </w:r>
          </w:p>
        </w:tc>
        <w:tc>
          <w:tcPr>
            <w:tcW w:w="1678" w:type="dxa"/>
          </w:tcPr>
          <w:p w14:paraId="23F08D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29 King's Way</w:t>
            </w:r>
          </w:p>
        </w:tc>
        <w:tc>
          <w:tcPr>
            <w:tcW w:w="1438" w:type="dxa"/>
          </w:tcPr>
          <w:p w14:paraId="5E684AB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Manchester</w:t>
            </w:r>
          </w:p>
        </w:tc>
        <w:tc>
          <w:tcPr>
            <w:tcW w:w="1279" w:type="dxa"/>
          </w:tcPr>
          <w:p w14:paraId="6207F0C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23C78543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0F2A38C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</w:t>
            </w:r>
          </w:p>
        </w:tc>
        <w:tc>
          <w:tcPr>
            <w:tcW w:w="2956" w:type="dxa"/>
          </w:tcPr>
          <w:p w14:paraId="61D1239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PB Knäckebröd AB</w:t>
            </w:r>
          </w:p>
        </w:tc>
        <w:tc>
          <w:tcPr>
            <w:tcW w:w="1645" w:type="dxa"/>
          </w:tcPr>
          <w:p w14:paraId="2F4FA7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Lars Peterson</w:t>
            </w:r>
          </w:p>
        </w:tc>
        <w:tc>
          <w:tcPr>
            <w:tcW w:w="1678" w:type="dxa"/>
          </w:tcPr>
          <w:p w14:paraId="1DE19F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Kaloadagatan 13</w:t>
            </w:r>
          </w:p>
        </w:tc>
        <w:tc>
          <w:tcPr>
            <w:tcW w:w="1438" w:type="dxa"/>
          </w:tcPr>
          <w:p w14:paraId="73B6756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Göteborg</w:t>
            </w:r>
          </w:p>
        </w:tc>
        <w:tc>
          <w:tcPr>
            <w:tcW w:w="1279" w:type="dxa"/>
          </w:tcPr>
          <w:p w14:paraId="39C3B36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Sweden </w:t>
            </w:r>
          </w:p>
        </w:tc>
      </w:tr>
      <w:tr w:rsidR="00717768" w:rsidRPr="00700675" w14:paraId="5F7ECFB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850304F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10</w:t>
            </w:r>
          </w:p>
        </w:tc>
        <w:tc>
          <w:tcPr>
            <w:tcW w:w="2956" w:type="dxa"/>
          </w:tcPr>
          <w:p w14:paraId="775A1FC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Refrescos Americanas LTDA</w:t>
            </w:r>
          </w:p>
        </w:tc>
        <w:tc>
          <w:tcPr>
            <w:tcW w:w="1645" w:type="dxa"/>
          </w:tcPr>
          <w:p w14:paraId="578261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Carlos Diaz</w:t>
            </w:r>
          </w:p>
        </w:tc>
        <w:tc>
          <w:tcPr>
            <w:tcW w:w="1678" w:type="dxa"/>
          </w:tcPr>
          <w:p w14:paraId="3FD3D85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Av. das Americanas 12.890</w:t>
            </w:r>
          </w:p>
        </w:tc>
        <w:tc>
          <w:tcPr>
            <w:tcW w:w="1438" w:type="dxa"/>
          </w:tcPr>
          <w:p w14:paraId="3D1E8C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São Paulo</w:t>
            </w:r>
          </w:p>
        </w:tc>
        <w:tc>
          <w:tcPr>
            <w:tcW w:w="1279" w:type="dxa"/>
          </w:tcPr>
          <w:p w14:paraId="57F7FBA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Brazil</w:t>
            </w:r>
          </w:p>
        </w:tc>
      </w:tr>
      <w:tr w:rsidR="00717768" w:rsidRPr="00700675" w14:paraId="3D202CD5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EF2D42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11</w:t>
            </w:r>
          </w:p>
        </w:tc>
        <w:tc>
          <w:tcPr>
            <w:tcW w:w="2956" w:type="dxa"/>
          </w:tcPr>
          <w:p w14:paraId="64C2AD7E" w14:textId="77777777" w:rsidR="00717768" w:rsidRPr="00E24059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AT"/>
              </w:rPr>
            </w:pPr>
            <w:r w:rsidRPr="00E24059">
              <w:rPr>
                <w:noProof/>
                <w:sz w:val="22"/>
                <w:szCs w:val="22"/>
                <w:lang w:val="de-AT"/>
              </w:rPr>
              <w:t>Heli Süßwaren GmbH &amp; Co. KG</w:t>
            </w:r>
          </w:p>
        </w:tc>
        <w:tc>
          <w:tcPr>
            <w:tcW w:w="1645" w:type="dxa"/>
          </w:tcPr>
          <w:p w14:paraId="1B86B13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Petra Winkler</w:t>
            </w:r>
          </w:p>
        </w:tc>
        <w:tc>
          <w:tcPr>
            <w:tcW w:w="1678" w:type="dxa"/>
          </w:tcPr>
          <w:p w14:paraId="194A2B4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Tiergartenstraße 5</w:t>
            </w:r>
          </w:p>
        </w:tc>
        <w:tc>
          <w:tcPr>
            <w:tcW w:w="1438" w:type="dxa"/>
          </w:tcPr>
          <w:p w14:paraId="4D6C27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Berlin</w:t>
            </w:r>
          </w:p>
        </w:tc>
        <w:tc>
          <w:tcPr>
            <w:tcW w:w="1279" w:type="dxa"/>
          </w:tcPr>
          <w:p w14:paraId="492F782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0374FC3E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664AC9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12</w:t>
            </w:r>
          </w:p>
        </w:tc>
        <w:tc>
          <w:tcPr>
            <w:tcW w:w="2956" w:type="dxa"/>
          </w:tcPr>
          <w:p w14:paraId="2F3ED6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Plutzer Lebensmittelgroßmärkte AG</w:t>
            </w:r>
          </w:p>
        </w:tc>
        <w:tc>
          <w:tcPr>
            <w:tcW w:w="1645" w:type="dxa"/>
          </w:tcPr>
          <w:p w14:paraId="18BAD9EA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Martin Bein</w:t>
            </w:r>
          </w:p>
        </w:tc>
        <w:tc>
          <w:tcPr>
            <w:tcW w:w="1678" w:type="dxa"/>
          </w:tcPr>
          <w:p w14:paraId="534699E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Bogenallee 51</w:t>
            </w:r>
          </w:p>
        </w:tc>
        <w:tc>
          <w:tcPr>
            <w:tcW w:w="1438" w:type="dxa"/>
          </w:tcPr>
          <w:p w14:paraId="568C3AF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Frankfurt</w:t>
            </w:r>
          </w:p>
        </w:tc>
        <w:tc>
          <w:tcPr>
            <w:tcW w:w="1279" w:type="dxa"/>
          </w:tcPr>
          <w:p w14:paraId="5CBE1693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391D08B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9FD8D2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13</w:t>
            </w:r>
          </w:p>
        </w:tc>
        <w:tc>
          <w:tcPr>
            <w:tcW w:w="2956" w:type="dxa"/>
          </w:tcPr>
          <w:p w14:paraId="4F1CAE3D" w14:textId="77777777" w:rsidR="00717768" w:rsidRPr="00D66DB2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DE"/>
              </w:rPr>
            </w:pPr>
            <w:r w:rsidRPr="00D66DB2">
              <w:rPr>
                <w:noProof/>
                <w:sz w:val="22"/>
                <w:szCs w:val="22"/>
                <w:lang w:val="de-DE"/>
              </w:rPr>
              <w:t>Nord-Ost-Fisch Handelsgesellschaft mbH</w:t>
            </w:r>
          </w:p>
        </w:tc>
        <w:tc>
          <w:tcPr>
            <w:tcW w:w="1645" w:type="dxa"/>
          </w:tcPr>
          <w:p w14:paraId="1A55464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 Petersen</w:t>
            </w:r>
          </w:p>
        </w:tc>
        <w:tc>
          <w:tcPr>
            <w:tcW w:w="1678" w:type="dxa"/>
          </w:tcPr>
          <w:p w14:paraId="5476161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9"/>
            <w:r w:rsidRPr="00700675">
              <w:rPr>
                <w:noProof/>
                <w:sz w:val="22"/>
                <w:szCs w:val="22"/>
              </w:rPr>
              <w:t>Frahmredder 112a</w:t>
            </w:r>
            <w:commentRangeEnd w:id="29"/>
            <w:r w:rsidR="006D04DC">
              <w:rPr>
                <w:rStyle w:val="CommentReference"/>
              </w:rPr>
              <w:commentReference w:id="29"/>
            </w:r>
          </w:p>
        </w:tc>
        <w:tc>
          <w:tcPr>
            <w:tcW w:w="1438" w:type="dxa"/>
          </w:tcPr>
          <w:p w14:paraId="513B4E3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Cuxhaven</w:t>
            </w:r>
          </w:p>
        </w:tc>
        <w:tc>
          <w:tcPr>
            <w:tcW w:w="1279" w:type="dxa"/>
          </w:tcPr>
          <w:p w14:paraId="6B33B11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73AA98EA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E4DE4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14</w:t>
            </w:r>
          </w:p>
        </w:tc>
        <w:tc>
          <w:tcPr>
            <w:tcW w:w="2956" w:type="dxa"/>
          </w:tcPr>
          <w:p w14:paraId="4C2F21C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Formaggi Fortini s.r.l.</w:t>
            </w:r>
          </w:p>
        </w:tc>
        <w:tc>
          <w:tcPr>
            <w:tcW w:w="1645" w:type="dxa"/>
          </w:tcPr>
          <w:p w14:paraId="4730AC8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Elio Rossi</w:t>
            </w:r>
          </w:p>
        </w:tc>
        <w:tc>
          <w:tcPr>
            <w:tcW w:w="1678" w:type="dxa"/>
          </w:tcPr>
          <w:p w14:paraId="3157CF4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Viale Dante, 75</w:t>
            </w:r>
          </w:p>
        </w:tc>
        <w:tc>
          <w:tcPr>
            <w:tcW w:w="1438" w:type="dxa"/>
          </w:tcPr>
          <w:p w14:paraId="10B8740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Ravenna</w:t>
            </w:r>
          </w:p>
        </w:tc>
        <w:tc>
          <w:tcPr>
            <w:tcW w:w="1279" w:type="dxa"/>
          </w:tcPr>
          <w:p w14:paraId="0F48B73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Italy</w:t>
            </w:r>
          </w:p>
        </w:tc>
      </w:tr>
      <w:tr w:rsidR="00717768" w:rsidRPr="00700675" w14:paraId="3D8686C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2B94F94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15</w:t>
            </w:r>
          </w:p>
        </w:tc>
        <w:tc>
          <w:tcPr>
            <w:tcW w:w="2956" w:type="dxa"/>
          </w:tcPr>
          <w:p w14:paraId="4A2EC34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Norske Meierier</w:t>
            </w:r>
          </w:p>
        </w:tc>
        <w:tc>
          <w:tcPr>
            <w:tcW w:w="1645" w:type="dxa"/>
          </w:tcPr>
          <w:p w14:paraId="7F070F0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Beate Vileid</w:t>
            </w:r>
          </w:p>
        </w:tc>
        <w:tc>
          <w:tcPr>
            <w:tcW w:w="1678" w:type="dxa"/>
          </w:tcPr>
          <w:p w14:paraId="4CD95AC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Hatlevegen 5</w:t>
            </w:r>
          </w:p>
        </w:tc>
        <w:tc>
          <w:tcPr>
            <w:tcW w:w="1438" w:type="dxa"/>
          </w:tcPr>
          <w:p w14:paraId="497BBA3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Sandvika</w:t>
            </w:r>
          </w:p>
        </w:tc>
        <w:tc>
          <w:tcPr>
            <w:tcW w:w="1279" w:type="dxa"/>
          </w:tcPr>
          <w:p w14:paraId="2AA2AAF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Norway</w:t>
            </w:r>
          </w:p>
        </w:tc>
      </w:tr>
      <w:tr w:rsidR="00717768" w:rsidRPr="00700675" w14:paraId="2ABE925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EE269C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16</w:t>
            </w:r>
          </w:p>
        </w:tc>
        <w:tc>
          <w:tcPr>
            <w:tcW w:w="2956" w:type="dxa"/>
          </w:tcPr>
          <w:p w14:paraId="074C1B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Bigfoot Breweries</w:t>
            </w:r>
          </w:p>
        </w:tc>
        <w:tc>
          <w:tcPr>
            <w:tcW w:w="1645" w:type="dxa"/>
          </w:tcPr>
          <w:p w14:paraId="0DB83B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Cheryl Saylor</w:t>
            </w:r>
          </w:p>
        </w:tc>
        <w:tc>
          <w:tcPr>
            <w:tcW w:w="1678" w:type="dxa"/>
          </w:tcPr>
          <w:p w14:paraId="6FC667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3400 - 8th Avenue Suite 210</w:t>
            </w:r>
          </w:p>
        </w:tc>
        <w:tc>
          <w:tcPr>
            <w:tcW w:w="1438" w:type="dxa"/>
          </w:tcPr>
          <w:p w14:paraId="297CDA56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Bend</w:t>
            </w:r>
          </w:p>
        </w:tc>
        <w:tc>
          <w:tcPr>
            <w:tcW w:w="1279" w:type="dxa"/>
          </w:tcPr>
          <w:p w14:paraId="35D0EA7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603CBFC6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00202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17</w:t>
            </w:r>
          </w:p>
        </w:tc>
        <w:tc>
          <w:tcPr>
            <w:tcW w:w="2956" w:type="dxa"/>
          </w:tcPr>
          <w:p w14:paraId="5BDDE27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Svensk Sjöföda AB</w:t>
            </w:r>
          </w:p>
        </w:tc>
        <w:tc>
          <w:tcPr>
            <w:tcW w:w="1645" w:type="dxa"/>
          </w:tcPr>
          <w:p w14:paraId="6A44C9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Michael Björn</w:t>
            </w:r>
          </w:p>
        </w:tc>
        <w:tc>
          <w:tcPr>
            <w:tcW w:w="1678" w:type="dxa"/>
          </w:tcPr>
          <w:p w14:paraId="6BE442F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Brovallavägen 231</w:t>
            </w:r>
          </w:p>
        </w:tc>
        <w:tc>
          <w:tcPr>
            <w:tcW w:w="1438" w:type="dxa"/>
          </w:tcPr>
          <w:p w14:paraId="2EEABB8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Stockholm</w:t>
            </w:r>
          </w:p>
        </w:tc>
        <w:tc>
          <w:tcPr>
            <w:tcW w:w="1279" w:type="dxa"/>
          </w:tcPr>
          <w:p w14:paraId="7E2804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Sweden</w:t>
            </w:r>
          </w:p>
        </w:tc>
      </w:tr>
      <w:tr w:rsidR="00717768" w:rsidRPr="00700675" w14:paraId="1344CAE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5F42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18</w:t>
            </w:r>
          </w:p>
        </w:tc>
        <w:tc>
          <w:tcPr>
            <w:tcW w:w="2956" w:type="dxa"/>
          </w:tcPr>
          <w:p w14:paraId="34C48B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Aux joyeux ecclésiastiques</w:t>
            </w:r>
          </w:p>
        </w:tc>
        <w:tc>
          <w:tcPr>
            <w:tcW w:w="1645" w:type="dxa"/>
          </w:tcPr>
          <w:p w14:paraId="732B9FE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Guylène Nodier</w:t>
            </w:r>
          </w:p>
        </w:tc>
        <w:tc>
          <w:tcPr>
            <w:tcW w:w="1678" w:type="dxa"/>
          </w:tcPr>
          <w:p w14:paraId="6BA34E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203, Rue des Francs-Bourgeois</w:t>
            </w:r>
          </w:p>
        </w:tc>
        <w:tc>
          <w:tcPr>
            <w:tcW w:w="1438" w:type="dxa"/>
          </w:tcPr>
          <w:p w14:paraId="72FE7A9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Paris</w:t>
            </w:r>
          </w:p>
        </w:tc>
        <w:tc>
          <w:tcPr>
            <w:tcW w:w="1279" w:type="dxa"/>
          </w:tcPr>
          <w:p w14:paraId="27B2D9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France</w:t>
            </w:r>
          </w:p>
        </w:tc>
      </w:tr>
      <w:tr w:rsidR="00717768" w:rsidRPr="00700675" w14:paraId="66F9F044" w14:textId="77777777" w:rsidTr="000C25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12906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19</w:t>
            </w:r>
          </w:p>
        </w:tc>
        <w:tc>
          <w:tcPr>
            <w:tcW w:w="2956" w:type="dxa"/>
          </w:tcPr>
          <w:p w14:paraId="2DF08BA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England Seafood Cannery</w:t>
            </w:r>
          </w:p>
        </w:tc>
        <w:tc>
          <w:tcPr>
            <w:tcW w:w="1645" w:type="dxa"/>
          </w:tcPr>
          <w:p w14:paraId="002B84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Robb Merchant</w:t>
            </w:r>
          </w:p>
        </w:tc>
        <w:tc>
          <w:tcPr>
            <w:tcW w:w="1678" w:type="dxa"/>
          </w:tcPr>
          <w:p w14:paraId="208EB5D9" w14:textId="77777777" w:rsidR="00374AF3" w:rsidRPr="00700675" w:rsidRDefault="00374A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Order Processing Dept.</w:t>
            </w:r>
          </w:p>
          <w:p w14:paraId="1DE312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2100 Paul Revere Blvd.</w:t>
            </w:r>
          </w:p>
        </w:tc>
        <w:tc>
          <w:tcPr>
            <w:tcW w:w="1438" w:type="dxa"/>
          </w:tcPr>
          <w:p w14:paraId="2B3AA0F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Boston</w:t>
            </w:r>
          </w:p>
        </w:tc>
        <w:tc>
          <w:tcPr>
            <w:tcW w:w="1279" w:type="dxa"/>
          </w:tcPr>
          <w:p w14:paraId="033D6FE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USA</w:t>
            </w:r>
          </w:p>
        </w:tc>
      </w:tr>
    </w:tbl>
    <w:p w14:paraId="1D833F44" w14:textId="77777777" w:rsidR="00717768" w:rsidRDefault="00717768" w:rsidP="000C25A3">
      <w:pPr>
        <w:pStyle w:val="t"/>
      </w:pPr>
    </w:p>
    <w:p w14:paraId="4F1EE706" w14:textId="77777777" w:rsidR="00317063" w:rsidRDefault="00317063" w:rsidP="000C25A3">
      <w:pPr>
        <w:pStyle w:val="t"/>
      </w:pPr>
    </w:p>
    <w:p w14:paraId="57256396" w14:textId="77777777" w:rsidR="00BF6514" w:rsidRDefault="00BF6514" w:rsidP="000C25A3">
      <w:pPr>
        <w:pStyle w:val="t"/>
      </w:pPr>
    </w:p>
    <w:tbl>
      <w:tblPr>
        <w:tblW w:w="0" w:type="auto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9"/>
        <w:gridCol w:w="4571"/>
      </w:tblGrid>
      <w:tr w:rsidR="00317063" w:rsidRPr="00317063" w14:paraId="6863B8D1" w14:textId="77777777" w:rsidTr="00FB6C28">
        <w:trPr>
          <w:trHeight w:val="1070"/>
        </w:trPr>
        <w:tc>
          <w:tcPr>
            <w:tcW w:w="4569" w:type="dxa"/>
            <w:shd w:val="clear" w:color="auto" w:fill="auto"/>
            <w:vAlign w:val="center"/>
          </w:tcPr>
          <w:p w14:paraId="4243B186" w14:textId="77777777" w:rsidR="00317063" w:rsidRPr="00317063" w:rsidRDefault="00317063" w:rsidP="00317063">
            <w:pPr>
              <w:jc w:val="center"/>
              <w:rPr>
                <w:rFonts w:eastAsia="MS Mincho"/>
                <w:b/>
                <w:color w:val="4472C4"/>
                <w:sz w:val="26"/>
                <w:szCs w:val="24"/>
                <w:lang w:eastAsia="ja-JP"/>
              </w:rPr>
            </w:pPr>
            <w:r w:rsidRPr="00317063">
              <w:rPr>
                <w:rFonts w:eastAsia="MS Mincho"/>
                <w:b/>
                <w:color w:val="4472C4"/>
                <w:sz w:val="26"/>
                <w:szCs w:val="24"/>
                <w:lang w:eastAsia="ja-JP"/>
              </w:rPr>
              <w:lastRenderedPageBreak/>
              <w:t>Northwind Traders</w:t>
            </w:r>
          </w:p>
        </w:tc>
        <w:tc>
          <w:tcPr>
            <w:tcW w:w="4571" w:type="dxa"/>
            <w:shd w:val="clear" w:color="auto" w:fill="auto"/>
          </w:tcPr>
          <w:p w14:paraId="39FE35D3" w14:textId="77777777" w:rsidR="00317063" w:rsidRPr="00317063" w:rsidRDefault="00317063" w:rsidP="00317063">
            <w:pPr>
              <w:jc w:val="center"/>
              <w:rPr>
                <w:rFonts w:eastAsia="MS Mincho"/>
                <w:b/>
                <w:color w:val="000080"/>
                <w:sz w:val="26"/>
                <w:szCs w:val="24"/>
                <w:lang w:eastAsia="ja-JP"/>
              </w:rPr>
            </w:pPr>
            <w:r w:rsidRPr="00317063">
              <w:rPr>
                <w:rFonts w:eastAsia="MS Mincho"/>
                <w:noProof/>
                <w:sz w:val="24"/>
                <w:szCs w:val="24"/>
              </w:rPr>
              <w:drawing>
                <wp:inline distT="0" distB="0" distL="0" distR="0" wp14:anchorId="265FF00A" wp14:editId="498864E8">
                  <wp:extent cx="1762125" cy="476250"/>
                  <wp:effectExtent l="0" t="0" r="9525" b="0"/>
                  <wp:docPr id="3" name="Picture 3" descr="Northwi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orthwi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B6099C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</w:p>
    <w:p w14:paraId="669B7DC9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  <w:r>
        <w:rPr>
          <w:noProof/>
          <w:color w:val="333333"/>
        </w:rPr>
        <mc:AlternateContent>
          <mc:Choice Requires="wps">
            <w:drawing>
              <wp:inline distT="0" distB="0" distL="0" distR="0" wp14:anchorId="1093F7BE" wp14:editId="1793F73D">
                <wp:extent cx="6238875" cy="381000"/>
                <wp:effectExtent l="0" t="0" r="28575" b="1016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C32F5" w14:textId="77777777" w:rsidR="00317063" w:rsidRDefault="00317063" w:rsidP="00317063">
                            <w:pPr>
                              <w:pStyle w:val="NormalWeb"/>
                              <w:spacing w:line="360" w:lineRule="auto"/>
                            </w:pPr>
                            <w:r w:rsidRPr="00376B50">
                              <w:rPr>
                                <w:lang w:val="it-IT"/>
                              </w:rPr>
                              <w:t xml:space="preserve">The </w:t>
                            </w:r>
                            <w:r w:rsidRPr="00376B50">
                              <w:rPr>
                                <w:u w:val="dash"/>
                                <w:lang w:val="it-IT"/>
                              </w:rPr>
                              <w:t>Northwind sample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database (</w:t>
                            </w:r>
                            <w:r w:rsidRPr="00376B50">
                              <w:rPr>
                                <w:u w:val="dashDotDotHeavy"/>
                                <w:lang w:val="it-IT"/>
                              </w:rPr>
                              <w:t>Northwind.mdb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) is included with </w:t>
                            </w:r>
                            <w:r w:rsidRPr="00376B50">
                              <w:rPr>
                                <w:u w:val="dashDotHeavy"/>
                                <w:lang w:val="it-IT"/>
                              </w:rPr>
                              <w:t>all versions of Access</w:t>
                            </w:r>
                            <w:r w:rsidRPr="00376B50">
                              <w:rPr>
                                <w:lang w:val="it-IT"/>
                              </w:rPr>
                              <w:t>. It provides data you can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ashedHeavy"/>
                                <w:lang w:val="it-IT"/>
                              </w:rPr>
                              <w:t>experiment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and </w:t>
                            </w:r>
                            <w:r w:rsidRPr="00376B50">
                              <w:rPr>
                                <w:u w:val="dashLong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that </w:t>
                            </w:r>
                            <w:r w:rsidRPr="00376B50">
                              <w:rPr>
                                <w:u w:val="dashLongHeavy"/>
                                <w:lang w:val="it-IT"/>
                              </w:rPr>
                              <w:t>demonstrate features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 might want to </w:t>
                            </w:r>
                            <w:r w:rsidRPr="00376B50">
                              <w:rPr>
                                <w:u w:val="dotDash"/>
                                <w:lang w:val="it-IT"/>
                              </w:rPr>
                              <w:t>implement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in your own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databases. </w:t>
                            </w:r>
                            <w:r w:rsidRPr="00376B50">
                              <w:rPr>
                                <w:u w:val="dotDotDash"/>
                                <w:lang w:val="it-IT"/>
                              </w:rPr>
                              <w:t>Using Northwind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you can </w:t>
                            </w:r>
                            <w:r w:rsidRPr="00376B50">
                              <w:rPr>
                                <w:u w:val="dotted"/>
                                <w:lang w:val="it-IT"/>
                              </w:rPr>
                              <w:t>become familiar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how a </w:t>
                            </w:r>
                            <w:r w:rsidRPr="00376B50">
                              <w:rPr>
                                <w:u w:val="dottedHeavy"/>
                                <w:lang w:val="it-IT"/>
                              </w:rPr>
                              <w:t>relational database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is structured and how the</w:t>
                            </w:r>
                            <w:r w:rsidRPr="009E02D7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ouble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work together to help you </w:t>
                            </w:r>
                            <w:r w:rsidRPr="00376B50">
                              <w:rPr>
                                <w:u w:val="wavyHeavy"/>
                                <w:lang w:val="it-IT"/>
                              </w:rPr>
                              <w:t>enter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thick"/>
                                <w:lang w:val="it-IT"/>
                              </w:rPr>
                              <w:t>store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wave"/>
                                <w:lang w:val="it-IT"/>
                              </w:rPr>
                              <w:t>manipulate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and </w:t>
                            </w:r>
                            <w:r w:rsidRPr="00376B50">
                              <w:rPr>
                                <w:u w:val="wavyDouble"/>
                                <w:lang w:val="it-IT"/>
                              </w:rPr>
                              <w:t>print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your data</w:t>
                            </w:r>
                            <w:r w:rsidRPr="00376B50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93F7BE" id="Text Box 1" o:spid="_x0000_s1027" type="#_x0000_t202" style="width:491.25pt;height: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" fillcolor="white [3201]" strokeweight=".5pt">
                <v:textbox style="mso-fit-shape-to-text:t">
                  <w:txbxContent>
                    <w:p w14:paraId="39EC32F5" w14:textId="77777777" w:rsidR="00317063" w:rsidRDefault="00317063" w:rsidP="00317063">
                      <w:pPr>
                        <w:pStyle w:val="NormalWeb"/>
                        <w:spacing w:line="360" w:lineRule="auto"/>
                      </w:pPr>
                      <w:r w:rsidRPr="00376B50">
                        <w:rPr>
                          <w:lang w:val="it-IT"/>
                        </w:rPr>
                        <w:t xml:space="preserve">The </w:t>
                      </w:r>
                      <w:r w:rsidRPr="00376B50">
                        <w:rPr>
                          <w:u w:val="dash"/>
                          <w:lang w:val="it-IT"/>
                        </w:rPr>
                        <w:t>Northwind sample</w:t>
                      </w:r>
                      <w:r w:rsidRPr="00376B50">
                        <w:rPr>
                          <w:lang w:val="it-IT"/>
                        </w:rPr>
                        <w:t xml:space="preserve"> database (</w:t>
                      </w:r>
                      <w:r w:rsidRPr="00376B50">
                        <w:rPr>
                          <w:u w:val="dashDotDotHeavy"/>
                          <w:lang w:val="it-IT"/>
                        </w:rPr>
                        <w:t>Northwind.mdb</w:t>
                      </w:r>
                      <w:r w:rsidRPr="00376B50">
                        <w:rPr>
                          <w:lang w:val="it-IT"/>
                        </w:rPr>
                        <w:t xml:space="preserve">) is included with </w:t>
                      </w:r>
                      <w:r w:rsidRPr="00376B50">
                        <w:rPr>
                          <w:u w:val="dashDotHeavy"/>
                          <w:lang w:val="it-IT"/>
                        </w:rPr>
                        <w:t>all versions of Access</w:t>
                      </w:r>
                      <w:r w:rsidRPr="00376B50">
                        <w:rPr>
                          <w:lang w:val="it-IT"/>
                        </w:rPr>
                        <w:t>. It provides data you can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ashedHeavy"/>
                          <w:lang w:val="it-IT"/>
                        </w:rPr>
                        <w:t>experiment</w:t>
                      </w:r>
                      <w:r w:rsidRPr="00376B50">
                        <w:rPr>
                          <w:lang w:val="it-IT"/>
                        </w:rPr>
                        <w:t xml:space="preserve"> with and </w:t>
                      </w:r>
                      <w:r w:rsidRPr="00376B50">
                        <w:rPr>
                          <w:u w:val="dashLong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that </w:t>
                      </w:r>
                      <w:r w:rsidRPr="00376B50">
                        <w:rPr>
                          <w:u w:val="dashLongHeavy"/>
                          <w:lang w:val="it-IT"/>
                        </w:rPr>
                        <w:t>demonstrate features</w:t>
                      </w:r>
                      <w:r w:rsidRPr="00376B50">
                        <w:rPr>
                          <w:lang w:val="it-IT"/>
                        </w:rPr>
                        <w:t xml:space="preserve"> you might want to </w:t>
                      </w:r>
                      <w:r w:rsidRPr="00376B50">
                        <w:rPr>
                          <w:u w:val="dotDash"/>
                          <w:lang w:val="it-IT"/>
                        </w:rPr>
                        <w:t>implement</w:t>
                      </w:r>
                      <w:r w:rsidRPr="00376B50">
                        <w:rPr>
                          <w:lang w:val="it-IT"/>
                        </w:rPr>
                        <w:t xml:space="preserve"> in your own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lang w:val="it-IT"/>
                        </w:rPr>
                        <w:t xml:space="preserve">databases. </w:t>
                      </w:r>
                      <w:r w:rsidRPr="00376B50">
                        <w:rPr>
                          <w:u w:val="dotDotDash"/>
                          <w:lang w:val="it-IT"/>
                        </w:rPr>
                        <w:t>Using Northwind</w:t>
                      </w:r>
                      <w:r w:rsidRPr="00376B50">
                        <w:rPr>
                          <w:lang w:val="it-IT"/>
                        </w:rPr>
                        <w:t xml:space="preserve">, you can </w:t>
                      </w:r>
                      <w:r w:rsidRPr="00376B50">
                        <w:rPr>
                          <w:u w:val="dotted"/>
                          <w:lang w:val="it-IT"/>
                        </w:rPr>
                        <w:t>become familiar</w:t>
                      </w:r>
                      <w:r w:rsidRPr="00376B50">
                        <w:rPr>
                          <w:lang w:val="it-IT"/>
                        </w:rPr>
                        <w:t xml:space="preserve"> with how a </w:t>
                      </w:r>
                      <w:r w:rsidRPr="00376B50">
                        <w:rPr>
                          <w:u w:val="dottedHeavy"/>
                          <w:lang w:val="it-IT"/>
                        </w:rPr>
                        <w:t>relational database</w:t>
                      </w:r>
                      <w:r w:rsidRPr="00376B50">
                        <w:rPr>
                          <w:lang w:val="it-IT"/>
                        </w:rPr>
                        <w:t xml:space="preserve"> is structured and how the</w:t>
                      </w:r>
                      <w:r w:rsidRPr="009E02D7"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ouble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work together to help you </w:t>
                      </w:r>
                      <w:r w:rsidRPr="00376B50">
                        <w:rPr>
                          <w:u w:val="wavyHeavy"/>
                          <w:lang w:val="it-IT"/>
                        </w:rPr>
                        <w:t>enter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thick"/>
                          <w:lang w:val="it-IT"/>
                        </w:rPr>
                        <w:t>store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wave"/>
                          <w:lang w:val="it-IT"/>
                        </w:rPr>
                        <w:t>manipulate</w:t>
                      </w:r>
                      <w:r w:rsidRPr="00376B50">
                        <w:rPr>
                          <w:lang w:val="it-IT"/>
                        </w:rPr>
                        <w:t xml:space="preserve">, and </w:t>
                      </w:r>
                      <w:r w:rsidRPr="00376B50">
                        <w:rPr>
                          <w:u w:val="wavyDouble"/>
                          <w:lang w:val="it-IT"/>
                        </w:rPr>
                        <w:t>print</w:t>
                      </w:r>
                      <w:r w:rsidRPr="00376B50">
                        <w:rPr>
                          <w:lang w:val="it-IT"/>
                        </w:rPr>
                        <w:t xml:space="preserve"> your data</w:t>
                      </w:r>
                      <w:r w:rsidRPr="00376B50"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ACC3DD" w14:textId="77777777" w:rsidR="00337F02" w:rsidRDefault="00337F02" w:rsidP="00337F02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2BE2BFD7" w14:textId="77777777" w:rsidR="00337F02" w:rsidRPr="00693CEA" w:rsidRDefault="00337F02" w:rsidP="00337F02">
      <w:pPr>
        <w:shd w:val="clear" w:color="auto" w:fill="FFFFFF"/>
        <w:spacing w:after="120"/>
        <w:jc w:val="center"/>
        <w:textAlignment w:val="baseline"/>
        <w:rPr>
          <w:b/>
          <w:bCs/>
          <w:color w:val="333333"/>
          <w:sz w:val="28"/>
          <w:szCs w:val="28"/>
          <w:lang w:val="en-IN" w:eastAsia="fr-FR"/>
        </w:rPr>
      </w:pPr>
      <w:r w:rsidRPr="00693CEA">
        <w:rPr>
          <w:b/>
          <w:bCs/>
          <w:color w:val="333333"/>
          <w:sz w:val="28"/>
          <w:szCs w:val="28"/>
          <w:lang w:val="en-IN" w:eastAsia="fr-FR"/>
        </w:rPr>
        <w:t>Software Development Life Cycle</w:t>
      </w:r>
    </w:p>
    <w:p w14:paraId="34E66AAE" w14:textId="77777777" w:rsidR="00337F02" w:rsidRPr="00D05AE6" w:rsidRDefault="00337F02" w:rsidP="00337F02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  <w:r>
        <w:rPr>
          <w:noProof/>
          <w:color w:val="333333"/>
          <w:lang w:val="es-MX" w:eastAsia="fr-F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9FC5DDC" wp14:editId="61A9A88C">
                <wp:simplePos x="0" y="0"/>
                <wp:positionH relativeFrom="column">
                  <wp:posOffset>571500</wp:posOffset>
                </wp:positionH>
                <wp:positionV relativeFrom="paragraph">
                  <wp:posOffset>252730</wp:posOffset>
                </wp:positionV>
                <wp:extent cx="5003800" cy="4876800"/>
                <wp:effectExtent l="0" t="0" r="63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0" cy="4876800"/>
                          <a:chOff x="0" y="0"/>
                          <a:chExt cx="5003800" cy="4876800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769E255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Requirement Analysis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65706" y="43803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A3325D8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C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C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>
                            <a:off x="635000" y="111760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1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282741A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Design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8213C7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5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5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219200" y="2209800"/>
                            <a:ext cx="2501900" cy="488950"/>
                            <a:chOff x="0" y="12700"/>
                            <a:chExt cx="2501900" cy="488950"/>
                          </a:xfrm>
                        </wpg:grpSpPr>
                        <wps:wsp>
                          <wps:cNvPr id="24" name="Flowchart: Preparation 2"/>
                          <wps:cNvSpPr/>
                          <wps:spPr>
                            <a:xfrm>
                              <a:off x="0" y="1270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EB24078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D81C539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000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1803400" y="32956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27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CA79782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3B335B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7030A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7030A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9" name="Group 29"/>
                        <wpg:cNvGrpSpPr/>
                        <wpg:grpSpPr>
                          <a:xfrm>
                            <a:off x="2501900" y="43878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31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F679921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Maintenance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5"/>
                          <wps:cNvSpPr/>
                          <wps:spPr>
                            <a:xfrm>
                              <a:off x="65705" y="54754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8725F4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F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Graphic 55" descr="Arrow: Clockwise curve"/>
                        <wps:cNvSpPr/>
                        <wps:spPr>
                          <a:xfrm rot="9600000">
                            <a:off x="1295400" y="4191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55" descr="Arrow: Clockwise curve"/>
                        <wps:cNvSpPr/>
                        <wps:spPr>
                          <a:xfrm rot="9600000">
                            <a:off x="2514600" y="26162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030A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55" descr="Arrow: Clockwise curve"/>
                        <wps:cNvSpPr/>
                        <wps:spPr>
                          <a:xfrm rot="9600000">
                            <a:off x="3175000" y="37020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F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55" descr="Arrow: Clockwise curve"/>
                        <wps:cNvSpPr/>
                        <wps:spPr>
                          <a:xfrm rot="9600000">
                            <a:off x="1968500" y="15303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FC5DDC" id="Group 35" o:spid="_x0000_s1028" style="position:absolute;margin-left:45pt;margin-top:19.9pt;width:394pt;height:384pt;z-index:251661312;mso-position-horizontal-relative:text;mso-position-vertical-relative:text;mso-height-relative:margin" coordsize="50038,48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">
                <v:group id="Group 18" o:spid="_x0000_s1029" style="position:absolute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Flowchart: Preparation 2" o:spid="_x0000_s1030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" adj="-11796480,,5400" path="m,5000l849,,8000,r2000,5000l8000,10000r-6000,l,5000xe" fillcolor="#ffc00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769E255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Requirement Analysis</w:t>
                          </w:r>
                        </w:p>
                      </w:txbxContent>
                    </v:textbox>
                  </v:shape>
                  <v:shape id="Rectangle 5" o:spid="_x0000_s1031" style="position:absolute;left:657;top:438;width:5823;height:3987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7A3325D8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FFC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C00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17" o:spid="_x0000_s1032" style="position:absolute;left:6350;top:11176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Flowchart: Preparation 2" o:spid="_x0000_s1033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" adj="-11796480,,5400" path="m,5000l849,,8000,r2000,5000l8000,10000r-6000,l,5000xe" fillcolor="#00b05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0282741A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Design</w:t>
                          </w:r>
                        </w:p>
                      </w:txbxContent>
                    </v:textbox>
                  </v:shape>
                  <v:shape id="Rectangle 5" o:spid="_x0000_s1034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3B8213C7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00B05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5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23" o:spid="_x0000_s1035" style="position:absolute;left:12192;top:22098;width:25019;height:4889" coordorigin=",127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Flowchart: Preparation 2" o:spid="_x0000_s1036" style="position:absolute;top:127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" adj="-11796480,,5400" path="m,5000l849,,8000,r2000,5000l8000,10000r-6000,l,5000xe" fillcolor="red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EB24078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Development</w:t>
                          </w:r>
                        </w:p>
                      </w:txbxContent>
                    </v:textbox>
                  </v:shape>
                  <v:shape id="Rectangle 5" o:spid="_x0000_s1037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1D81C539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000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26" o:spid="_x0000_s1038" style="position:absolute;left:18034;top:32956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Flowchart: Preparation 2" o:spid="_x0000_s1039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" adj="-11796480,,5400" path="m,5000l849,,8000,r2000,5000l8000,10000r-6000,l,5000xe" fillcolor="#7030a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0CA79782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Testing</w:t>
                          </w:r>
                        </w:p>
                      </w:txbxContent>
                    </v:textbox>
                  </v:shape>
                  <v:shape id="Rectangle 5" o:spid="_x0000_s1040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123B335B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7030A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7030A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29" o:spid="_x0000_s1041" style="position:absolute;left:25019;top:43878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Flowchart: Preparation 2" o:spid="_x0000_s1042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" adj="-11796480,,5400" path="m,5000l849,,8000,r2000,5000l8000,10000r-6000,l,5000xe" fillcolor="#00b0f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6F679921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Maintenance</w:t>
                          </w:r>
                        </w:p>
                      </w:txbxContent>
                    </v:textbox>
                  </v:shape>
                  <v:shape id="Rectangle 5" o:spid="_x0000_s1043" style="position:absolute;left:657;top:547;width:5823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318725F4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00B0F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F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Graphic 55" o:spid="_x0000_s1044" alt="Arrow: Clockwise curve" style="position:absolute;left:12954;top:4191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" path="m559594,712020v,,-228600,-71437,-228600,-476250l464344,235770,235744,7170c235744,4312,7144,235770,7144,235770r123825,c130969,236722,166211,622485,559594,712020xe" fillcolor="#00b05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5" alt="Arrow: Clockwise curve" style="position:absolute;left:25146;top:26162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" path="m559594,712020v,,-228600,-71437,-228600,-476250l464344,235770,235744,7170c235744,4312,7144,235770,7144,235770r123825,c130969,236722,166211,622485,559594,712020xe" fillcolor="#7030a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6" alt="Arrow: Clockwise curve" style="position:absolute;left:31750;top:37020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" path="m559594,712020v,,-228600,-71437,-228600,-476250l464344,235770,235744,7170c235744,4312,7144,235770,7144,235770r123825,c130969,236722,166211,622485,559594,712020xe" fillcolor="#00b0f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7" alt="Arrow: Clockwise curve" style="position:absolute;left:19685;top:15303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" path="m559594,712020v,,-228600,-71437,-228600,-476250l464344,235770,235744,7170c235744,4312,7144,235770,7144,235770r123825,c130969,236722,166211,622485,559594,712020xe" fillcolor="red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</v:group>
            </w:pict>
          </mc:Fallback>
        </mc:AlternateContent>
      </w:r>
    </w:p>
    <w:p w14:paraId="6232FD89" w14:textId="77777777" w:rsidR="00D05AE6" w:rsidRPr="00D05AE6" w:rsidRDefault="00000000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sectPr w:rsidR="00D05AE6" w:rsidRPr="00D05AE6" w:rsidSect="000F2B4F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Dharani Thangarasu" w:date="2021-09-13T18:16:00Z" w:initials="DT">
    <w:p w14:paraId="65FA8F62" w14:textId="26BC6150" w:rsidR="006D04DC" w:rsidRDefault="006D04DC">
      <w:pPr>
        <w:pStyle w:val="CommentText"/>
      </w:pPr>
      <w:r>
        <w:rPr>
          <w:rStyle w:val="CommentReference"/>
        </w:rPr>
        <w:annotationRef/>
      </w:r>
      <w:r>
        <w:t>Please add some more contents.</w:t>
      </w:r>
    </w:p>
  </w:comment>
  <w:comment w:id="1" w:author="Ramaraj Marimuthu" w:date="2021-09-14T10:59:00Z" w:initials="RM">
    <w:p w14:paraId="0F9AD5CA" w14:textId="3FA586BC" w:rsidR="00321D17" w:rsidRDefault="00321D17">
      <w:pPr>
        <w:pStyle w:val="CommentText"/>
      </w:pPr>
      <w:r>
        <w:rPr>
          <w:rStyle w:val="CommentReference"/>
        </w:rPr>
        <w:annotationRef/>
      </w:r>
      <w:r>
        <w:t>Added new content</w:t>
      </w:r>
    </w:p>
  </w:comment>
  <w:comment w:id="6" w:author="Dharani Thangarasu" w:date="2021-09-13T18:16:00Z" w:initials="DT">
    <w:p w14:paraId="1C6537C3" w14:textId="77777777" w:rsidR="006D04DC" w:rsidRDefault="006D04DC" w:rsidP="006D04DC">
      <w:pPr>
        <w:pStyle w:val="CommentText"/>
      </w:pPr>
      <w:r>
        <w:rPr>
          <w:rStyle w:val="CommentReference"/>
        </w:rPr>
        <w:annotationRef/>
      </w:r>
      <w:r>
        <w:t>Can you please resolve the spell check errors here?</w:t>
      </w:r>
    </w:p>
    <w:p w14:paraId="7A1799F1" w14:textId="7218FAA5" w:rsidR="006D04DC" w:rsidRDefault="006D04DC">
      <w:pPr>
        <w:pStyle w:val="CommentText"/>
      </w:pPr>
    </w:p>
  </w:comment>
  <w:comment w:id="26" w:author="Dharani Thangarasu" w:date="2021-09-13T18:17:00Z" w:initials="DT">
    <w:p w14:paraId="4D4FF907" w14:textId="55445A16" w:rsidR="006D04DC" w:rsidRDefault="006D04DC">
      <w:pPr>
        <w:pStyle w:val="CommentText"/>
      </w:pPr>
      <w:r>
        <w:rPr>
          <w:rStyle w:val="CommentReference"/>
        </w:rPr>
        <w:annotationRef/>
      </w:r>
      <w:r>
        <w:t>Is this is the right company name?</w:t>
      </w:r>
    </w:p>
  </w:comment>
  <w:comment w:id="27" w:author="Ramaraj Marimuthu" w:date="2021-09-14T11:00:00Z" w:initials="RM">
    <w:p w14:paraId="4906125C" w14:textId="744F38A5" w:rsidR="0094731B" w:rsidRDefault="0094731B">
      <w:pPr>
        <w:pStyle w:val="CommentText"/>
      </w:pPr>
      <w:r>
        <w:rPr>
          <w:rStyle w:val="CommentReference"/>
        </w:rPr>
        <w:annotationRef/>
      </w:r>
      <w:r>
        <w:t>No. Please modify the company name as we discussed.</w:t>
      </w:r>
    </w:p>
  </w:comment>
  <w:comment w:id="28" w:author="Dharani Thangarasu" w:date="2021-09-14T13:01:00Z" w:initials="DT">
    <w:p w14:paraId="6214AA4C" w14:textId="51587F72" w:rsidR="00AA0BF0" w:rsidRDefault="00AA0BF0">
      <w:pPr>
        <w:pStyle w:val="CommentText"/>
      </w:pPr>
      <w:r>
        <w:rPr>
          <w:rStyle w:val="CommentReference"/>
        </w:rPr>
        <w:annotationRef/>
      </w:r>
      <w:r>
        <w:t>Modified the company name.</w:t>
      </w:r>
    </w:p>
  </w:comment>
  <w:comment w:id="29" w:author="Dharani Thangarasu" w:date="2021-09-13T18:17:00Z" w:initials="DT">
    <w:p w14:paraId="3EEBE041" w14:textId="77777777" w:rsidR="006D04DC" w:rsidRDefault="006D04DC" w:rsidP="006D04DC">
      <w:pPr>
        <w:pStyle w:val="CommentText"/>
      </w:pPr>
      <w:r>
        <w:rPr>
          <w:rStyle w:val="CommentReference"/>
        </w:rPr>
        <w:annotationRef/>
      </w:r>
      <w:r>
        <w:t>Please modify the address like below,</w:t>
      </w:r>
    </w:p>
    <w:p w14:paraId="7A06F6DA" w14:textId="77777777" w:rsidR="006D04DC" w:rsidRDefault="006D04DC" w:rsidP="006D04DC">
      <w:pPr>
        <w:pStyle w:val="CommentText"/>
      </w:pPr>
    </w:p>
    <w:p w14:paraId="7838EFD8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9-8 Sekimai Musashino-shi,</w:t>
      </w:r>
    </w:p>
    <w:p w14:paraId="3B562BFA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707 Oxford Rd,</w:t>
      </w:r>
    </w:p>
    <w:p w14:paraId="73E1EF0F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Kaloadagatan, Göteborg,</w:t>
      </w:r>
    </w:p>
    <w:p w14:paraId="3CF7A872" w14:textId="3D9CF91A" w:rsidR="006D04DC" w:rsidRDefault="006D04DC" w:rsidP="006D04DC">
      <w:pPr>
        <w:pStyle w:val="CommentText"/>
      </w:pPr>
      <w:r>
        <w:rPr>
          <w:noProof/>
          <w:sz w:val="22"/>
          <w:szCs w:val="22"/>
        </w:rPr>
        <w:t>Sweden.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5FA8F62" w15:done="0"/>
  <w15:commentEx w15:paraId="0F9AD5CA" w15:paraIdParent="65FA8F62" w15:done="0"/>
  <w15:commentEx w15:paraId="7A1799F1" w15:done="0"/>
  <w15:commentEx w15:paraId="4D4FF907" w15:done="0"/>
  <w15:commentEx w15:paraId="4906125C" w15:paraIdParent="4D4FF907" w15:done="0"/>
  <w15:commentEx w15:paraId="6214AA4C" w15:paraIdParent="4D4FF907" w15:done="0"/>
  <w15:commentEx w15:paraId="3CF7A87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EA1405" w16cex:dateUtc="2021-09-13T12:46:00Z"/>
  <w16cex:commentExtensible w16cex:durableId="24EAFF03" w16cex:dateUtc="2021-09-14T05:29:00Z"/>
  <w16cex:commentExtensible w16cex:durableId="24EA141B" w16cex:dateUtc="2021-09-13T12:46:00Z"/>
  <w16cex:commentExtensible w16cex:durableId="24EA1431" w16cex:dateUtc="2021-09-13T12:47:00Z"/>
  <w16cex:commentExtensible w16cex:durableId="24EAFF45" w16cex:dateUtc="2021-09-14T05:30:00Z"/>
  <w16cex:commentExtensible w16cex:durableId="24EB1BBF" w16cex:dateUtc="2021-09-14T07:31:00Z"/>
  <w16cex:commentExtensible w16cex:durableId="24EA1441" w16cex:dateUtc="2021-09-13T12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5FA8F62" w16cid:durableId="24EA1405"/>
  <w16cid:commentId w16cid:paraId="0F9AD5CA" w16cid:durableId="24EAFF03"/>
  <w16cid:commentId w16cid:paraId="7A1799F1" w16cid:durableId="24EA141B"/>
  <w16cid:commentId w16cid:paraId="4D4FF907" w16cid:durableId="24EA1431"/>
  <w16cid:commentId w16cid:paraId="4906125C" w16cid:durableId="24EAFF45"/>
  <w16cid:commentId w16cid:paraId="6214AA4C" w16cid:durableId="24EB1BBF"/>
  <w16cid:commentId w16cid:paraId="3CF7A872" w16cid:durableId="24EA144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F27AC9" w14:textId="77777777" w:rsidR="00D41E7C" w:rsidRDefault="00D41E7C">
      <w:r>
        <w:separator/>
      </w:r>
    </w:p>
  </w:endnote>
  <w:endnote w:type="continuationSeparator" w:id="0">
    <w:p w14:paraId="703E5DF5" w14:textId="77777777" w:rsidR="00D41E7C" w:rsidRDefault="00D41E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2E5865E-ED6F-41D3-97B7-A7149E83CD13}"/>
    <w:embedBold r:id="rId2" w:fontKey="{CA4C5B29-3C10-4EDB-BE8C-73354A03B10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A770C2A5-7D54-4A42-9EBD-08F822C8A0D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0630E003-DF52-4A9C-916D-D28909C00899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4726D86-9334-4971-BB83-D71B14892031}"/>
    <w:embedItalic r:id="rId6" w:fontKey="{69F71FAF-DD1A-43ED-AB6A-92A974FDF8F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F3542" w14:textId="77777777" w:rsidR="00435804" w:rsidRDefault="004358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202650" w14:textId="77777777" w:rsidR="00D41E7C" w:rsidRDefault="00D41E7C">
      <w:r>
        <w:separator/>
      </w:r>
    </w:p>
  </w:footnote>
  <w:footnote w:type="continuationSeparator" w:id="0">
    <w:p w14:paraId="6F13FA47" w14:textId="77777777" w:rsidR="00D41E7C" w:rsidRDefault="00D41E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1.25pt;height:11.25pt" o:bullet="t">
        <v:imagedata r:id="rId1" o:title="msoC511"/>
      </v:shape>
    </w:pict>
  </w:numPicBullet>
  <w:abstractNum w:abstractNumId="0" w15:restartNumberingAfterBreak="0">
    <w:nsid w:val="109A17AE"/>
    <w:multiLevelType w:val="hybridMultilevel"/>
    <w:tmpl w:val="698A49C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472F70"/>
    <w:multiLevelType w:val="multilevel"/>
    <w:tmpl w:val="21B8D4C8"/>
    <w:lvl w:ilvl="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/>
      </w:pPr>
      <w:rPr>
        <w:rFonts w:ascii="Times New Roman" w:eastAsia="Times New Roman" w:hAnsi="Times New Roman" w:cs="Times New Roman"/>
      </w:rPr>
    </w:lvl>
  </w:abstractNum>
  <w:abstractNum w:abstractNumId="2" w15:restartNumberingAfterBreak="0">
    <w:nsid w:val="4FF957B7"/>
    <w:multiLevelType w:val="multilevel"/>
    <w:tmpl w:val="9D8C93C8"/>
    <w:lvl w:ilvl="0">
      <w:start w:val="1"/>
      <w:numFmt w:val="bullet"/>
      <w:lvlText w:val=""/>
      <w:lvlJc w:val="left"/>
      <w:pPr>
        <w:ind w:left="72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/>
      </w:pPr>
      <w:rPr>
        <w:rFonts w:ascii="Wingdings" w:eastAsia="Wingdings" w:hAnsi="Wingdings" w:cs="Wingdings"/>
      </w:rPr>
    </w:lvl>
  </w:abstractNum>
  <w:abstractNum w:abstractNumId="3" w15:restartNumberingAfterBreak="0">
    <w:nsid w:val="51795F4D"/>
    <w:multiLevelType w:val="hybridMultilevel"/>
    <w:tmpl w:val="8994675A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4" w15:restartNumberingAfterBreak="0">
    <w:nsid w:val="5DA14698"/>
    <w:multiLevelType w:val="hybridMultilevel"/>
    <w:tmpl w:val="F9C48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676665">
    <w:abstractNumId w:val="1"/>
  </w:num>
  <w:num w:numId="2" w16cid:durableId="879585562">
    <w:abstractNumId w:val="2"/>
  </w:num>
  <w:num w:numId="3" w16cid:durableId="1232278916">
    <w:abstractNumId w:val="3"/>
  </w:num>
  <w:num w:numId="4" w16cid:durableId="1919050320">
    <w:abstractNumId w:val="0"/>
  </w:num>
  <w:num w:numId="5" w16cid:durableId="1061100736">
    <w:abstractNumId w:val="0"/>
  </w:num>
  <w:num w:numId="6" w16cid:durableId="754327159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harani Thangarasu">
    <w15:presenceInfo w15:providerId="AD" w15:userId="S::dharani.thangarasu@syncfusion.com::ec3e667c-c4d0-474c-930e-15487e61f70f"/>
  </w15:person>
  <w15:person w15:author="Ramaraj Marimuthu">
    <w15:presenceInfo w15:providerId="AD" w15:userId="S::ramaraj.marimuthu@syncfusion.com::8d5108a7-6fd0-455e-a4b3-e205c5420ca3"/>
  </w15:person>
  <w15:person w15:author="Selvarathinam Muthu">
    <w15:presenceInfo w15:providerId="AD" w15:userId="S-1-5-21-1415224841-4160497810-138773753-4802"/>
  </w15:person>
  <w15:person w15:author="Ramaraj Marimuthu [2]">
    <w15:presenceInfo w15:providerId="None" w15:userId="Ramaraj Marimuthu"/>
  </w15:person>
  <w15:person w15:author="Suriya Balamurugan">
    <w15:presenceInfo w15:providerId="AD" w15:userId="S::suriya.balamurugan@syncfusion.com::8a401894-a263-489f-a7ae-4271582ea1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proofState w:spelling="clean" w:grammar="clean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7768"/>
    <w:rsid w:val="00007909"/>
    <w:rsid w:val="00015B4F"/>
    <w:rsid w:val="00027397"/>
    <w:rsid w:val="0004407A"/>
    <w:rsid w:val="0004698E"/>
    <w:rsid w:val="000513A1"/>
    <w:rsid w:val="00073FBF"/>
    <w:rsid w:val="000962B6"/>
    <w:rsid w:val="000A39C9"/>
    <w:rsid w:val="000C25A3"/>
    <w:rsid w:val="000D798A"/>
    <w:rsid w:val="000F2B4F"/>
    <w:rsid w:val="000F648B"/>
    <w:rsid w:val="00101322"/>
    <w:rsid w:val="00101BD8"/>
    <w:rsid w:val="00112978"/>
    <w:rsid w:val="00122820"/>
    <w:rsid w:val="00164B66"/>
    <w:rsid w:val="00180511"/>
    <w:rsid w:val="00182312"/>
    <w:rsid w:val="001921BE"/>
    <w:rsid w:val="00192F7B"/>
    <w:rsid w:val="00195B01"/>
    <w:rsid w:val="001A4E73"/>
    <w:rsid w:val="001A7C08"/>
    <w:rsid w:val="001A7E39"/>
    <w:rsid w:val="001B146E"/>
    <w:rsid w:val="001B4F73"/>
    <w:rsid w:val="001D38BF"/>
    <w:rsid w:val="001E12B8"/>
    <w:rsid w:val="001F7D00"/>
    <w:rsid w:val="00214E12"/>
    <w:rsid w:val="00234A92"/>
    <w:rsid w:val="002428C7"/>
    <w:rsid w:val="00281526"/>
    <w:rsid w:val="00283BCF"/>
    <w:rsid w:val="00285645"/>
    <w:rsid w:val="00285CFF"/>
    <w:rsid w:val="00294619"/>
    <w:rsid w:val="002A0BBC"/>
    <w:rsid w:val="002A4306"/>
    <w:rsid w:val="002A59E7"/>
    <w:rsid w:val="002C388B"/>
    <w:rsid w:val="0031324D"/>
    <w:rsid w:val="00317063"/>
    <w:rsid w:val="00321D17"/>
    <w:rsid w:val="00325919"/>
    <w:rsid w:val="00330D3E"/>
    <w:rsid w:val="00337F02"/>
    <w:rsid w:val="003422F6"/>
    <w:rsid w:val="00370E1E"/>
    <w:rsid w:val="00374AF3"/>
    <w:rsid w:val="003963A9"/>
    <w:rsid w:val="003A7109"/>
    <w:rsid w:val="003B2670"/>
    <w:rsid w:val="003C164D"/>
    <w:rsid w:val="003E25B4"/>
    <w:rsid w:val="003F3805"/>
    <w:rsid w:val="00411634"/>
    <w:rsid w:val="0041196C"/>
    <w:rsid w:val="00414B03"/>
    <w:rsid w:val="00435804"/>
    <w:rsid w:val="00437F20"/>
    <w:rsid w:val="00446402"/>
    <w:rsid w:val="004668D1"/>
    <w:rsid w:val="004914F3"/>
    <w:rsid w:val="0049215C"/>
    <w:rsid w:val="004D0229"/>
    <w:rsid w:val="004D6234"/>
    <w:rsid w:val="004F267D"/>
    <w:rsid w:val="00502160"/>
    <w:rsid w:val="0050669F"/>
    <w:rsid w:val="00531BC2"/>
    <w:rsid w:val="00532553"/>
    <w:rsid w:val="00546C89"/>
    <w:rsid w:val="005648E8"/>
    <w:rsid w:val="00570E25"/>
    <w:rsid w:val="005B1BBA"/>
    <w:rsid w:val="005B5FD4"/>
    <w:rsid w:val="005D1C52"/>
    <w:rsid w:val="005F3993"/>
    <w:rsid w:val="005F7657"/>
    <w:rsid w:val="00610BCF"/>
    <w:rsid w:val="00622FEE"/>
    <w:rsid w:val="0064392D"/>
    <w:rsid w:val="0065014A"/>
    <w:rsid w:val="00660EFA"/>
    <w:rsid w:val="006753E1"/>
    <w:rsid w:val="006838B2"/>
    <w:rsid w:val="00683DC9"/>
    <w:rsid w:val="00687EC7"/>
    <w:rsid w:val="00693333"/>
    <w:rsid w:val="00693794"/>
    <w:rsid w:val="006A5DD2"/>
    <w:rsid w:val="006A6C0A"/>
    <w:rsid w:val="006A7945"/>
    <w:rsid w:val="006D04DC"/>
    <w:rsid w:val="006D1365"/>
    <w:rsid w:val="00700675"/>
    <w:rsid w:val="00717768"/>
    <w:rsid w:val="007228A6"/>
    <w:rsid w:val="007619F4"/>
    <w:rsid w:val="007857A5"/>
    <w:rsid w:val="0079301A"/>
    <w:rsid w:val="00795CB7"/>
    <w:rsid w:val="007A27EE"/>
    <w:rsid w:val="007A533D"/>
    <w:rsid w:val="007B5357"/>
    <w:rsid w:val="007D1045"/>
    <w:rsid w:val="007D3C19"/>
    <w:rsid w:val="007D5D3B"/>
    <w:rsid w:val="00810334"/>
    <w:rsid w:val="0086099C"/>
    <w:rsid w:val="00865A7F"/>
    <w:rsid w:val="008747EB"/>
    <w:rsid w:val="00881A9E"/>
    <w:rsid w:val="008A00D0"/>
    <w:rsid w:val="008A72FF"/>
    <w:rsid w:val="008B0D5A"/>
    <w:rsid w:val="008E7D62"/>
    <w:rsid w:val="0090318F"/>
    <w:rsid w:val="0091026C"/>
    <w:rsid w:val="00921B6C"/>
    <w:rsid w:val="009343AB"/>
    <w:rsid w:val="0094731B"/>
    <w:rsid w:val="009502FA"/>
    <w:rsid w:val="009515EE"/>
    <w:rsid w:val="009704E0"/>
    <w:rsid w:val="00972AAE"/>
    <w:rsid w:val="00984572"/>
    <w:rsid w:val="00987475"/>
    <w:rsid w:val="009A1241"/>
    <w:rsid w:val="009A5343"/>
    <w:rsid w:val="009C66E5"/>
    <w:rsid w:val="009E2FC7"/>
    <w:rsid w:val="009F2674"/>
    <w:rsid w:val="00A03181"/>
    <w:rsid w:val="00A3746E"/>
    <w:rsid w:val="00A4357C"/>
    <w:rsid w:val="00A62247"/>
    <w:rsid w:val="00A7193C"/>
    <w:rsid w:val="00A7274B"/>
    <w:rsid w:val="00A92AFB"/>
    <w:rsid w:val="00AA0BF0"/>
    <w:rsid w:val="00AD42D8"/>
    <w:rsid w:val="00AF6E60"/>
    <w:rsid w:val="00B01BC5"/>
    <w:rsid w:val="00B2560C"/>
    <w:rsid w:val="00B307C0"/>
    <w:rsid w:val="00B74E2E"/>
    <w:rsid w:val="00B76316"/>
    <w:rsid w:val="00B87ED0"/>
    <w:rsid w:val="00B94A39"/>
    <w:rsid w:val="00BA3B07"/>
    <w:rsid w:val="00BA71B3"/>
    <w:rsid w:val="00BB341F"/>
    <w:rsid w:val="00BB671E"/>
    <w:rsid w:val="00BC0C77"/>
    <w:rsid w:val="00BD5572"/>
    <w:rsid w:val="00BF6514"/>
    <w:rsid w:val="00C40D6C"/>
    <w:rsid w:val="00C44CE0"/>
    <w:rsid w:val="00C56F3F"/>
    <w:rsid w:val="00C71D22"/>
    <w:rsid w:val="00C908C5"/>
    <w:rsid w:val="00CA1A31"/>
    <w:rsid w:val="00CA223E"/>
    <w:rsid w:val="00CA3F55"/>
    <w:rsid w:val="00CB01EA"/>
    <w:rsid w:val="00CB0DC7"/>
    <w:rsid w:val="00CE2011"/>
    <w:rsid w:val="00CE57CB"/>
    <w:rsid w:val="00D05B9B"/>
    <w:rsid w:val="00D13240"/>
    <w:rsid w:val="00D2035F"/>
    <w:rsid w:val="00D2349F"/>
    <w:rsid w:val="00D41B61"/>
    <w:rsid w:val="00D41E7C"/>
    <w:rsid w:val="00D66DB2"/>
    <w:rsid w:val="00D76AE2"/>
    <w:rsid w:val="00D853BD"/>
    <w:rsid w:val="00DA3AD1"/>
    <w:rsid w:val="00DB12C0"/>
    <w:rsid w:val="00DB4056"/>
    <w:rsid w:val="00DC14E4"/>
    <w:rsid w:val="00DC5819"/>
    <w:rsid w:val="00DD49CF"/>
    <w:rsid w:val="00DD515F"/>
    <w:rsid w:val="00DE0180"/>
    <w:rsid w:val="00DE2C1D"/>
    <w:rsid w:val="00DF0BE9"/>
    <w:rsid w:val="00E15EEC"/>
    <w:rsid w:val="00E24059"/>
    <w:rsid w:val="00E70D95"/>
    <w:rsid w:val="00E840DF"/>
    <w:rsid w:val="00E94E0C"/>
    <w:rsid w:val="00E95424"/>
    <w:rsid w:val="00EC180F"/>
    <w:rsid w:val="00EC63CB"/>
    <w:rsid w:val="00ED1669"/>
    <w:rsid w:val="00F00003"/>
    <w:rsid w:val="00F174E9"/>
    <w:rsid w:val="00F206B8"/>
    <w:rsid w:val="00F22906"/>
    <w:rsid w:val="00F27D7C"/>
    <w:rsid w:val="00F4063C"/>
    <w:rsid w:val="00F41AD8"/>
    <w:rsid w:val="00F536DD"/>
    <w:rsid w:val="00FA50D7"/>
    <w:rsid w:val="00FB167C"/>
    <w:rsid w:val="00FB2E40"/>
    <w:rsid w:val="00FB6C28"/>
    <w:rsid w:val="00FE39C9"/>
    <w:rsid w:val="00FE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A9F958"/>
  <w15:docId w15:val="{70AAB43A-B913-47D1-801A-F51A3CF5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8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53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3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6C8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tblPr/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rPr>
      <w:rFonts w:ascii="Times New Roman" w:eastAsia="Times New Roman" w:hAnsi="Times New Roman" w:cs="Times New Roman"/>
    </w:rPr>
  </w:style>
  <w:style w:type="table" w:styleId="MediumShading1-Accent5">
    <w:name w:val="Medium Shading 1 Accent 5"/>
    <w:basedOn w:val="TableNormal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74A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AF3"/>
    <w:rPr>
      <w:rFonts w:ascii="Tahoma" w:eastAsia="Times New Roman" w:hAnsi="Tahoma" w:cs="Tahoma"/>
      <w:sz w:val="16"/>
      <w:szCs w:val="16"/>
    </w:rPr>
  </w:style>
  <w:style w:type="table" w:styleId="LightShading">
    <w:name w:val="Light Shading"/>
    <w:basedOn w:val="TableNormal"/>
    <w:uiPriority w:val="60"/>
    <w:rsid w:val="00F206B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38BF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38BF"/>
    <w:rPr>
      <w:rFonts w:ascii="Times New Roman" w:eastAsia="Times New Roman" w:hAnsi="Times New Roman" w:cs="Times New Roman"/>
    </w:rPr>
  </w:style>
  <w:style w:type="character" w:styleId="FootnoteReference">
    <w:name w:val="footnote reference"/>
    <w:basedOn w:val="DefaultParagraphFont"/>
    <w:uiPriority w:val="99"/>
    <w:semiHidden/>
    <w:unhideWhenUsed/>
    <w:rsid w:val="001D38B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95CB7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5CB7"/>
    <w:rPr>
      <w:rFonts w:ascii="Times New Roman" w:eastAsia="Times New Roman" w:hAnsi="Times New Roman" w:cs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795CB7"/>
    <w:rPr>
      <w:vertAlign w:val="superscript"/>
    </w:rPr>
  </w:style>
  <w:style w:type="paragraph" w:customStyle="1" w:styleId="t">
    <w:name w:val="t"/>
    <w:basedOn w:val="Normal"/>
    <w:rsid w:val="005B5FD4"/>
    <w:pPr>
      <w:spacing w:before="100" w:beforeAutospacing="1" w:after="100" w:afterAutospacing="1"/>
    </w:pPr>
    <w:rPr>
      <w:rFonts w:eastAsia="Batang"/>
      <w:sz w:val="24"/>
      <w:szCs w:val="24"/>
      <w:lang w:eastAsia="ko-K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4E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4E73"/>
    <w:rPr>
      <w:rFonts w:ascii="Courier New" w:eastAsia="Times New Roman" w:hAnsi="Courier New" w:cs="Courier New"/>
      <w:lang w:val="en-IN" w:eastAsia="en-IN"/>
    </w:rPr>
  </w:style>
  <w:style w:type="paragraph" w:styleId="NormalWeb">
    <w:name w:val="Normal (Web)"/>
    <w:basedOn w:val="Normal"/>
    <w:uiPriority w:val="99"/>
    <w:rsid w:val="00317063"/>
    <w:pPr>
      <w:spacing w:before="100" w:beforeAutospacing="1" w:after="100" w:afterAutospacing="1"/>
    </w:pPr>
    <w:rPr>
      <w:rFonts w:eastAsia="PMingLiU"/>
      <w:sz w:val="24"/>
      <w:szCs w:val="24"/>
      <w:lang w:eastAsia="zh-TW"/>
    </w:rPr>
  </w:style>
  <w:style w:type="paragraph" w:styleId="ListParagraph">
    <w:name w:val="List Paragraph"/>
    <w:basedOn w:val="Normal"/>
    <w:uiPriority w:val="34"/>
    <w:qFormat/>
    <w:rsid w:val="0031706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A3AD1"/>
  </w:style>
  <w:style w:type="character" w:styleId="LineNumber">
    <w:name w:val="line number"/>
    <w:basedOn w:val="DefaultParagraphFont"/>
    <w:uiPriority w:val="99"/>
    <w:semiHidden/>
    <w:unhideWhenUsed/>
    <w:rsid w:val="008747EB"/>
  </w:style>
  <w:style w:type="character" w:styleId="PlaceholderText">
    <w:name w:val="Placeholder Text"/>
    <w:basedOn w:val="DefaultParagraphFont"/>
    <w:uiPriority w:val="99"/>
    <w:semiHidden/>
    <w:rsid w:val="0081033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6D04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04DC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04DC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04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04DC"/>
    <w:rPr>
      <w:rFonts w:ascii="Times New Roman" w:eastAsia="Times New Roman" w:hAnsi="Times New Roman" w:cs="Times New Roman"/>
      <w:b/>
      <w:bCs/>
    </w:rPr>
  </w:style>
  <w:style w:type="paragraph" w:styleId="Revision">
    <w:name w:val="Revision"/>
    <w:hidden/>
    <w:uiPriority w:val="99"/>
    <w:semiHidden/>
    <w:rsid w:val="00546C89"/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546C8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78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microsoft.com/office/2011/relationships/people" Target="peop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18/08/relationships/commentsExtensible" Target="commentsExtensible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10" Type="http://schemas.microsoft.com/office/2011/relationships/commentsExtended" Target="commentsExtended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0D3506-1299-4036-8587-497283D6D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</Pages>
  <Words>548</Words>
  <Characters>3128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Word to PDF conversion</vt:lpstr>
      <vt:lpstr>    Mathematical Equation</vt:lpstr>
      <vt:lpstr>    Northwind Suppliers</vt:lpstr>
    </vt:vector>
  </TitlesOfParts>
  <Company/>
  <LinksUpToDate>false</LinksUpToDate>
  <CharactersWithSpaces>3669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gunasekaran</dc:creator>
  <cp:keywords/>
  <cp:lastModifiedBy>Dharanitharan Ayyasamy</cp:lastModifiedBy>
  <cp:revision>13</cp:revision>
  <cp:lastPrinted>2017-03-30T12:57:00Z</cp:lastPrinted>
  <dcterms:created xsi:type="dcterms:W3CDTF">2021-02-23T09:32:00Z</dcterms:created>
  <dcterms:modified xsi:type="dcterms:W3CDTF">2023-12-06T14:15:00Z</dcterms:modified>
</cp:coreProperties>
</file>